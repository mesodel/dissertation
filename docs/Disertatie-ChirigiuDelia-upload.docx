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1CF4DA6" w14:textId="77777777" w:rsidR="00981187" w:rsidRPr="00335252" w:rsidRDefault="00981187" w:rsidP="00981187">
      <w:pPr>
        <w:pStyle w:val="BodyText"/>
        <w:spacing w:before="9"/>
        <w:rPr>
          <w:sz w:val="29"/>
        </w:rPr>
      </w:pPr>
    </w:p>
    <w:p w14:paraId="78E2B6F6" w14:textId="77777777" w:rsidR="00981187" w:rsidRPr="00335252" w:rsidRDefault="00981187" w:rsidP="00981187">
      <w:pPr>
        <w:pStyle w:val="Heading3"/>
        <w:spacing w:before="152" w:line="240" w:lineRule="auto"/>
        <w:jc w:val="center"/>
        <w:rPr>
          <w:rFonts w:ascii="Times New Roman" w:hAnsi="Times New Roman" w:cs="Times New Roman"/>
          <w:color w:val="000000" w:themeColor="text1"/>
        </w:rPr>
      </w:pPr>
      <w:bookmarkStart w:id="0" w:name="_Toc104911535"/>
      <w:bookmarkStart w:id="1" w:name="_Toc104911702"/>
      <w:bookmarkStart w:id="2" w:name="_Toc105453218"/>
      <w:bookmarkStart w:id="3" w:name="_Toc105454815"/>
      <w:bookmarkStart w:id="4" w:name="_Toc106099924"/>
      <w:bookmarkStart w:id="5" w:name="_Toc106100013"/>
      <w:bookmarkStart w:id="6" w:name="_Toc106102494"/>
      <w:bookmarkStart w:id="7" w:name="_Toc106183067"/>
      <w:bookmarkStart w:id="8" w:name="_Toc106207975"/>
      <w:bookmarkStart w:id="9" w:name="_Toc106208081"/>
      <w:bookmarkStart w:id="10" w:name="_Toc106293961"/>
      <w:bookmarkStart w:id="11" w:name="_Toc106294304"/>
      <w:bookmarkStart w:id="12" w:name="_Toc106396726"/>
      <w:bookmarkStart w:id="13" w:name="_Toc106396801"/>
      <w:r w:rsidRPr="00335252">
        <w:rPr>
          <w:rFonts w:ascii="Times New Roman" w:hAnsi="Times New Roman" w:cs="Times New Roman"/>
          <w:noProof/>
          <w:color w:val="000000" w:themeColor="text1"/>
        </w:rPr>
        <w:drawing>
          <wp:anchor distT="0" distB="0" distL="0" distR="0" simplePos="0" relativeHeight="251659264" behindDoc="0" locked="0" layoutInCell="1" allowOverlap="1" wp14:anchorId="3B7B78DC" wp14:editId="0AD86A24">
            <wp:simplePos x="0" y="0"/>
            <wp:positionH relativeFrom="page">
              <wp:posOffset>994511</wp:posOffset>
            </wp:positionH>
            <wp:positionV relativeFrom="paragraph">
              <wp:posOffset>-255070</wp:posOffset>
            </wp:positionV>
            <wp:extent cx="1266463" cy="1563652"/>
            <wp:effectExtent l="0" t="0" r="0" b="0"/>
            <wp:wrapNone/>
            <wp:docPr id="32" name="image1.png"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png" descr="A picture containing logo&#10;&#10;Description automatically generated"/>
                    <pic:cNvPicPr/>
                  </pic:nvPicPr>
                  <pic:blipFill>
                    <a:blip r:embed="rId8" cstate="print"/>
                    <a:stretch>
                      <a:fillRect/>
                    </a:stretch>
                  </pic:blipFill>
                  <pic:spPr>
                    <a:xfrm>
                      <a:off x="0" y="0"/>
                      <a:ext cx="1266463" cy="1563652"/>
                    </a:xfrm>
                    <a:prstGeom prst="rect">
                      <a:avLst/>
                    </a:prstGeom>
                  </pic:spPr>
                </pic:pic>
              </a:graphicData>
            </a:graphic>
          </wp:anchor>
        </w:drawing>
      </w:r>
      <w:r w:rsidRPr="00335252">
        <w:rPr>
          <w:rFonts w:ascii="Times New Roman" w:hAnsi="Times New Roman" w:cs="Times New Roman"/>
          <w:noProof/>
          <w:color w:val="000000" w:themeColor="text1"/>
        </w:rPr>
        <w:drawing>
          <wp:anchor distT="0" distB="0" distL="0" distR="0" simplePos="0" relativeHeight="251660288" behindDoc="0" locked="0" layoutInCell="1" allowOverlap="1" wp14:anchorId="2B6C8EDE" wp14:editId="7EB19F6E">
            <wp:simplePos x="0" y="0"/>
            <wp:positionH relativeFrom="page">
              <wp:posOffset>5511431</wp:posOffset>
            </wp:positionH>
            <wp:positionV relativeFrom="paragraph">
              <wp:posOffset>-206660</wp:posOffset>
            </wp:positionV>
            <wp:extent cx="1266463" cy="1466880"/>
            <wp:effectExtent l="0" t="0" r="0" b="0"/>
            <wp:wrapNone/>
            <wp:docPr id="33" name="image2.png"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2.png" descr="A picture containing logo&#10;&#10;Description automatically generated"/>
                    <pic:cNvPicPr/>
                  </pic:nvPicPr>
                  <pic:blipFill>
                    <a:blip r:embed="rId9" cstate="print"/>
                    <a:stretch>
                      <a:fillRect/>
                    </a:stretch>
                  </pic:blipFill>
                  <pic:spPr>
                    <a:xfrm>
                      <a:off x="0" y="0"/>
                      <a:ext cx="1266463" cy="1466880"/>
                    </a:xfrm>
                    <a:prstGeom prst="rect">
                      <a:avLst/>
                    </a:prstGeom>
                  </pic:spPr>
                </pic:pic>
              </a:graphicData>
            </a:graphic>
          </wp:anchor>
        </w:drawing>
      </w:r>
      <w:r w:rsidRPr="00335252">
        <w:rPr>
          <w:rFonts w:ascii="Times New Roman" w:hAnsi="Times New Roman" w:cs="Times New Roman"/>
          <w:color w:val="000000" w:themeColor="text1"/>
          <w:w w:val="105"/>
        </w:rPr>
        <w:t>UNIVERSITATEA</w:t>
      </w:r>
      <w:r w:rsidRPr="00335252">
        <w:rPr>
          <w:rFonts w:ascii="Times New Roman" w:hAnsi="Times New Roman" w:cs="Times New Roman"/>
          <w:color w:val="000000" w:themeColor="text1"/>
          <w:spacing w:val="3"/>
          <w:w w:val="105"/>
        </w:rPr>
        <w:t xml:space="preserve"> </w:t>
      </w:r>
      <w:r w:rsidRPr="00335252">
        <w:rPr>
          <w:rFonts w:ascii="Times New Roman" w:hAnsi="Times New Roman" w:cs="Times New Roman"/>
          <w:color w:val="000000" w:themeColor="text1"/>
          <w:w w:val="105"/>
        </w:rPr>
        <w:t>DIN</w:t>
      </w:r>
      <w:r w:rsidRPr="00335252">
        <w:rPr>
          <w:rFonts w:ascii="Times New Roman" w:hAnsi="Times New Roman" w:cs="Times New Roman"/>
          <w:color w:val="000000" w:themeColor="text1"/>
          <w:spacing w:val="4"/>
          <w:w w:val="105"/>
        </w:rPr>
        <w:t xml:space="preserve"> </w:t>
      </w:r>
      <w:r w:rsidRPr="00335252">
        <w:rPr>
          <w:rFonts w:ascii="Times New Roman" w:hAnsi="Times New Roman" w:cs="Times New Roman"/>
          <w:color w:val="000000" w:themeColor="text1"/>
          <w:w w:val="105"/>
        </w:rPr>
        <w:t>BUCUREȘTI</w:t>
      </w:r>
      <w:bookmarkEnd w:id="0"/>
      <w:bookmarkEnd w:id="1"/>
      <w:bookmarkEnd w:id="2"/>
      <w:bookmarkEnd w:id="3"/>
      <w:bookmarkEnd w:id="4"/>
      <w:bookmarkEnd w:id="5"/>
      <w:bookmarkEnd w:id="6"/>
      <w:bookmarkEnd w:id="7"/>
      <w:bookmarkEnd w:id="8"/>
      <w:bookmarkEnd w:id="9"/>
      <w:bookmarkEnd w:id="10"/>
      <w:bookmarkEnd w:id="11"/>
      <w:bookmarkEnd w:id="12"/>
      <w:bookmarkEnd w:id="13"/>
    </w:p>
    <w:p w14:paraId="2C91FD85" w14:textId="77777777" w:rsidR="00981187" w:rsidRPr="00335252" w:rsidRDefault="00981187" w:rsidP="00981187">
      <w:pPr>
        <w:pStyle w:val="BodyText"/>
        <w:spacing w:before="6"/>
        <w:rPr>
          <w:b/>
          <w:sz w:val="50"/>
        </w:rPr>
      </w:pPr>
    </w:p>
    <w:p w14:paraId="77B79E6C" w14:textId="77777777" w:rsidR="00981187" w:rsidRPr="00335252" w:rsidRDefault="00981187" w:rsidP="00981187">
      <w:pPr>
        <w:spacing w:before="1" w:line="240" w:lineRule="auto"/>
        <w:ind w:left="2487" w:right="2481" w:firstLine="1087"/>
        <w:jc w:val="left"/>
        <w:rPr>
          <w:rFonts w:ascii="Times New Roman" w:hAnsi="Times New Roman" w:cs="Times New Roman"/>
          <w:b/>
          <w:sz w:val="24"/>
        </w:rPr>
      </w:pPr>
      <w:r w:rsidRPr="00335252">
        <w:rPr>
          <w:rFonts w:ascii="Times New Roman" w:hAnsi="Times New Roman" w:cs="Times New Roman"/>
          <w:b/>
          <w:w w:val="105"/>
          <w:sz w:val="24"/>
        </w:rPr>
        <w:t>FACULTATEA</w:t>
      </w:r>
      <w:r w:rsidRPr="00335252">
        <w:rPr>
          <w:rFonts w:ascii="Times New Roman" w:hAnsi="Times New Roman" w:cs="Times New Roman"/>
          <w:b/>
          <w:spacing w:val="1"/>
          <w:w w:val="105"/>
          <w:sz w:val="24"/>
        </w:rPr>
        <w:t xml:space="preserve"> </w:t>
      </w:r>
      <w:r w:rsidRPr="00335252">
        <w:rPr>
          <w:rFonts w:ascii="Times New Roman" w:hAnsi="Times New Roman" w:cs="Times New Roman"/>
          <w:b/>
          <w:w w:val="105"/>
          <w:sz w:val="24"/>
        </w:rPr>
        <w:t>DE</w:t>
      </w:r>
      <w:r w:rsidRPr="00335252">
        <w:rPr>
          <w:rFonts w:ascii="Times New Roman" w:hAnsi="Times New Roman" w:cs="Times New Roman"/>
          <w:b/>
          <w:spacing w:val="1"/>
          <w:w w:val="105"/>
          <w:sz w:val="24"/>
        </w:rPr>
        <w:t xml:space="preserve"> </w:t>
      </w:r>
      <w:r w:rsidRPr="00335252">
        <w:rPr>
          <w:rFonts w:ascii="Times New Roman" w:hAnsi="Times New Roman" w:cs="Times New Roman"/>
          <w:b/>
          <w:w w:val="105"/>
          <w:sz w:val="24"/>
        </w:rPr>
        <w:t>MATEMATICĂ</w:t>
      </w:r>
      <w:r w:rsidRPr="00335252">
        <w:rPr>
          <w:rFonts w:ascii="Times New Roman" w:hAnsi="Times New Roman" w:cs="Times New Roman"/>
          <w:b/>
          <w:spacing w:val="7"/>
          <w:w w:val="105"/>
          <w:sz w:val="24"/>
        </w:rPr>
        <w:t xml:space="preserve"> </w:t>
      </w:r>
      <w:r w:rsidRPr="00335252">
        <w:rPr>
          <w:rFonts w:ascii="Times New Roman" w:hAnsi="Times New Roman" w:cs="Times New Roman"/>
          <w:b/>
          <w:w w:val="105"/>
          <w:sz w:val="24"/>
        </w:rPr>
        <w:t>ȘI</w:t>
      </w:r>
      <w:r w:rsidRPr="00335252">
        <w:rPr>
          <w:rFonts w:ascii="Times New Roman" w:hAnsi="Times New Roman" w:cs="Times New Roman"/>
          <w:b/>
          <w:spacing w:val="7"/>
          <w:w w:val="105"/>
          <w:sz w:val="24"/>
        </w:rPr>
        <w:t xml:space="preserve"> </w:t>
      </w:r>
      <w:r w:rsidRPr="00335252">
        <w:rPr>
          <w:rFonts w:ascii="Times New Roman" w:hAnsi="Times New Roman" w:cs="Times New Roman"/>
          <w:b/>
          <w:w w:val="105"/>
          <w:sz w:val="24"/>
        </w:rPr>
        <w:t>INFORMATICĂ</w:t>
      </w:r>
    </w:p>
    <w:p w14:paraId="5A457D89" w14:textId="77777777" w:rsidR="00981187" w:rsidRPr="00335252" w:rsidRDefault="00981187" w:rsidP="00981187">
      <w:pPr>
        <w:pStyle w:val="BodyText"/>
        <w:rPr>
          <w:b/>
          <w:sz w:val="34"/>
        </w:rPr>
      </w:pPr>
    </w:p>
    <w:p w14:paraId="36EDC49D" w14:textId="77777777" w:rsidR="00981187" w:rsidRPr="00335252" w:rsidRDefault="00981187" w:rsidP="00981187">
      <w:pPr>
        <w:pStyle w:val="BodyText"/>
        <w:rPr>
          <w:b/>
          <w:sz w:val="34"/>
        </w:rPr>
      </w:pPr>
    </w:p>
    <w:p w14:paraId="5A9C9EB0" w14:textId="77777777" w:rsidR="00981187" w:rsidRPr="00762B12" w:rsidRDefault="00981187" w:rsidP="00981187">
      <w:pPr>
        <w:spacing w:before="286" w:line="240" w:lineRule="auto"/>
        <w:ind w:left="978" w:right="978"/>
        <w:jc w:val="center"/>
        <w:rPr>
          <w:rFonts w:ascii="Times New Roman" w:hAnsi="Times New Roman" w:cs="Times New Roman"/>
          <w:b/>
          <w:sz w:val="24"/>
          <w:szCs w:val="28"/>
        </w:rPr>
      </w:pPr>
      <w:r w:rsidRPr="00762B12">
        <w:rPr>
          <w:rFonts w:ascii="Times New Roman" w:hAnsi="Times New Roman" w:cs="Times New Roman"/>
          <w:b/>
          <w:w w:val="105"/>
          <w:sz w:val="24"/>
          <w:szCs w:val="28"/>
        </w:rPr>
        <w:t>BAZE DE DATE ȘI TEHNOLOGII SOFTWARE</w:t>
      </w:r>
    </w:p>
    <w:p w14:paraId="4580B61B" w14:textId="77777777" w:rsidR="00981187" w:rsidRPr="00335252" w:rsidRDefault="00981187" w:rsidP="00981187">
      <w:pPr>
        <w:pStyle w:val="BodyText"/>
        <w:rPr>
          <w:b/>
        </w:rPr>
      </w:pPr>
    </w:p>
    <w:p w14:paraId="75D7006C" w14:textId="77777777" w:rsidR="00981187" w:rsidRPr="00335252" w:rsidRDefault="00981187" w:rsidP="00981187">
      <w:pPr>
        <w:pStyle w:val="BodyText"/>
        <w:rPr>
          <w:b/>
        </w:rPr>
      </w:pPr>
    </w:p>
    <w:p w14:paraId="54382E89" w14:textId="77777777" w:rsidR="00981187" w:rsidRPr="00335252" w:rsidRDefault="00981187" w:rsidP="00981187">
      <w:pPr>
        <w:pStyle w:val="BodyText"/>
        <w:rPr>
          <w:b/>
        </w:rPr>
      </w:pPr>
    </w:p>
    <w:p w14:paraId="0A5E2EFD" w14:textId="77777777" w:rsidR="00981187" w:rsidRPr="00335252" w:rsidRDefault="00981187" w:rsidP="00981187">
      <w:pPr>
        <w:pStyle w:val="BodyText"/>
        <w:rPr>
          <w:b/>
          <w:sz w:val="23"/>
        </w:rPr>
      </w:pPr>
    </w:p>
    <w:p w14:paraId="5A3D64FE" w14:textId="77777777" w:rsidR="00981187" w:rsidRPr="00762B12" w:rsidRDefault="00981187" w:rsidP="00981187">
      <w:pPr>
        <w:spacing w:before="170" w:line="240" w:lineRule="auto"/>
        <w:ind w:left="978" w:right="978"/>
        <w:jc w:val="center"/>
        <w:rPr>
          <w:rFonts w:ascii="Times New Roman" w:hAnsi="Times New Roman" w:cs="Times New Roman"/>
          <w:b/>
          <w:w w:val="95"/>
          <w:sz w:val="36"/>
          <w:szCs w:val="28"/>
        </w:rPr>
      </w:pPr>
      <w:r w:rsidRPr="00762B12">
        <w:rPr>
          <w:rFonts w:ascii="Times New Roman" w:hAnsi="Times New Roman" w:cs="Times New Roman"/>
          <w:b/>
          <w:w w:val="95"/>
          <w:sz w:val="36"/>
          <w:szCs w:val="28"/>
        </w:rPr>
        <w:t>Lucrare</w:t>
      </w:r>
      <w:r w:rsidRPr="00762B12">
        <w:rPr>
          <w:rFonts w:ascii="Times New Roman" w:hAnsi="Times New Roman" w:cs="Times New Roman"/>
          <w:b/>
          <w:spacing w:val="35"/>
          <w:w w:val="95"/>
          <w:sz w:val="36"/>
          <w:szCs w:val="28"/>
        </w:rPr>
        <w:t xml:space="preserve"> </w:t>
      </w:r>
      <w:r w:rsidRPr="00762B12">
        <w:rPr>
          <w:rFonts w:ascii="Times New Roman" w:hAnsi="Times New Roman" w:cs="Times New Roman"/>
          <w:b/>
          <w:w w:val="95"/>
          <w:sz w:val="36"/>
          <w:szCs w:val="28"/>
        </w:rPr>
        <w:t>de</w:t>
      </w:r>
      <w:r w:rsidRPr="00762B12">
        <w:rPr>
          <w:rFonts w:ascii="Times New Roman" w:hAnsi="Times New Roman" w:cs="Times New Roman"/>
          <w:b/>
          <w:spacing w:val="36"/>
          <w:w w:val="95"/>
          <w:sz w:val="36"/>
          <w:szCs w:val="28"/>
        </w:rPr>
        <w:t xml:space="preserve"> </w:t>
      </w:r>
      <w:r w:rsidRPr="00762B12">
        <w:rPr>
          <w:rFonts w:ascii="Times New Roman" w:hAnsi="Times New Roman" w:cs="Times New Roman"/>
          <w:b/>
          <w:w w:val="95"/>
          <w:sz w:val="36"/>
          <w:szCs w:val="28"/>
        </w:rPr>
        <w:t>Disertație</w:t>
      </w:r>
    </w:p>
    <w:p w14:paraId="00585040" w14:textId="77777777" w:rsidR="00981187" w:rsidRPr="00B233EA" w:rsidRDefault="00981187" w:rsidP="00981187">
      <w:pPr>
        <w:spacing w:before="170" w:line="240" w:lineRule="auto"/>
        <w:ind w:left="978" w:right="978"/>
        <w:jc w:val="center"/>
        <w:rPr>
          <w:rFonts w:ascii="Times New Roman" w:hAnsi="Times New Roman" w:cs="Times New Roman"/>
          <w:b/>
          <w:sz w:val="28"/>
        </w:rPr>
      </w:pPr>
    </w:p>
    <w:p w14:paraId="570B50E9" w14:textId="77777777" w:rsidR="00981187" w:rsidRPr="00335252" w:rsidRDefault="00981187" w:rsidP="00981187">
      <w:pPr>
        <w:pStyle w:val="BodyText"/>
        <w:spacing w:before="9"/>
        <w:rPr>
          <w:b/>
          <w:sz w:val="33"/>
        </w:rPr>
      </w:pPr>
    </w:p>
    <w:p w14:paraId="682BD42F" w14:textId="77777777" w:rsidR="00981187" w:rsidRPr="00335252" w:rsidRDefault="00981187" w:rsidP="00981187">
      <w:pPr>
        <w:spacing w:line="240" w:lineRule="auto"/>
        <w:ind w:left="978" w:right="978"/>
        <w:jc w:val="center"/>
        <w:rPr>
          <w:rFonts w:ascii="Times New Roman" w:hAnsi="Times New Roman" w:cs="Times New Roman"/>
          <w:b/>
          <w:sz w:val="41"/>
        </w:rPr>
      </w:pPr>
      <w:r w:rsidRPr="00335252">
        <w:rPr>
          <w:rFonts w:ascii="Times New Roman" w:hAnsi="Times New Roman" w:cs="Times New Roman"/>
          <w:b/>
          <w:w w:val="105"/>
          <w:sz w:val="41"/>
        </w:rPr>
        <w:t>SOLUȚIE CLOUD PENTRU MONITORIZAREA CASEI INTELIGENTE</w:t>
      </w:r>
    </w:p>
    <w:p w14:paraId="7477F99F" w14:textId="77777777" w:rsidR="00981187" w:rsidRPr="00335252" w:rsidRDefault="00981187" w:rsidP="00981187">
      <w:pPr>
        <w:pStyle w:val="BodyText"/>
        <w:rPr>
          <w:b/>
          <w:sz w:val="58"/>
        </w:rPr>
      </w:pPr>
    </w:p>
    <w:p w14:paraId="39B02DD7" w14:textId="77777777" w:rsidR="00981187" w:rsidRPr="00335252" w:rsidRDefault="00981187" w:rsidP="00981187">
      <w:pPr>
        <w:pStyle w:val="BodyText"/>
        <w:rPr>
          <w:b/>
          <w:sz w:val="58"/>
        </w:rPr>
      </w:pPr>
    </w:p>
    <w:p w14:paraId="36DB6C4B" w14:textId="77777777" w:rsidR="00981187" w:rsidRDefault="00981187" w:rsidP="00981187">
      <w:pPr>
        <w:pStyle w:val="BodyText"/>
        <w:spacing w:before="2"/>
        <w:rPr>
          <w:b/>
          <w:sz w:val="72"/>
        </w:rPr>
      </w:pPr>
    </w:p>
    <w:p w14:paraId="1AD65543" w14:textId="77777777" w:rsidR="00981187" w:rsidRPr="00335252" w:rsidRDefault="00981187" w:rsidP="00981187">
      <w:pPr>
        <w:pStyle w:val="BodyText"/>
        <w:spacing w:before="2"/>
        <w:rPr>
          <w:b/>
          <w:sz w:val="72"/>
        </w:rPr>
      </w:pPr>
    </w:p>
    <w:p w14:paraId="2B91A0EA" w14:textId="77777777" w:rsidR="00981187" w:rsidRPr="00762B12" w:rsidRDefault="00981187" w:rsidP="00981187">
      <w:pPr>
        <w:pStyle w:val="Heading3"/>
        <w:spacing w:line="240" w:lineRule="auto"/>
        <w:ind w:left="3499" w:right="3490" w:firstLine="574"/>
        <w:rPr>
          <w:rFonts w:ascii="Times New Roman" w:hAnsi="Times New Roman" w:cs="Times New Roman"/>
          <w:b/>
          <w:bCs/>
          <w:color w:val="000000" w:themeColor="text1"/>
          <w:spacing w:val="1"/>
        </w:rPr>
      </w:pPr>
      <w:bookmarkStart w:id="14" w:name="_Toc104911536"/>
      <w:bookmarkStart w:id="15" w:name="_Toc104911703"/>
      <w:bookmarkStart w:id="16" w:name="_Toc105453219"/>
      <w:bookmarkStart w:id="17" w:name="_Toc105454816"/>
      <w:bookmarkStart w:id="18" w:name="_Toc106099925"/>
      <w:bookmarkStart w:id="19" w:name="_Toc106100014"/>
      <w:bookmarkStart w:id="20" w:name="_Toc106102495"/>
      <w:bookmarkStart w:id="21" w:name="_Toc106183068"/>
      <w:bookmarkStart w:id="22" w:name="_Toc106207976"/>
      <w:bookmarkStart w:id="23" w:name="_Toc106208082"/>
      <w:bookmarkStart w:id="24" w:name="_Toc106293962"/>
      <w:bookmarkStart w:id="25" w:name="_Toc106294305"/>
      <w:bookmarkStart w:id="26" w:name="_Toc106396727"/>
      <w:bookmarkStart w:id="27" w:name="_Toc106396802"/>
      <w:r w:rsidRPr="00762B12">
        <w:rPr>
          <w:rFonts w:ascii="Times New Roman" w:hAnsi="Times New Roman" w:cs="Times New Roman"/>
          <w:b/>
          <w:bCs/>
          <w:color w:val="000000" w:themeColor="text1"/>
        </w:rPr>
        <w:t>Absolvent</w:t>
      </w:r>
      <w:bookmarkEnd w:id="14"/>
      <w:bookmarkEnd w:id="15"/>
      <w:bookmarkEnd w:id="16"/>
      <w:bookmarkEnd w:id="17"/>
      <w:bookmarkEnd w:id="18"/>
      <w:bookmarkEnd w:id="19"/>
      <w:bookmarkEnd w:id="20"/>
      <w:bookmarkEnd w:id="21"/>
      <w:bookmarkEnd w:id="22"/>
      <w:bookmarkEnd w:id="23"/>
      <w:bookmarkEnd w:id="24"/>
      <w:bookmarkEnd w:id="25"/>
      <w:bookmarkEnd w:id="26"/>
      <w:bookmarkEnd w:id="27"/>
    </w:p>
    <w:p w14:paraId="0CD705FB" w14:textId="77777777" w:rsidR="00981187" w:rsidRPr="00762B12" w:rsidRDefault="00981187" w:rsidP="00981187">
      <w:pPr>
        <w:pStyle w:val="Heading3"/>
        <w:spacing w:line="240" w:lineRule="auto"/>
        <w:ind w:left="3261" w:right="3116"/>
        <w:rPr>
          <w:rFonts w:ascii="Times New Roman" w:hAnsi="Times New Roman" w:cs="Times New Roman"/>
          <w:b/>
          <w:bCs/>
          <w:color w:val="000000" w:themeColor="text1"/>
        </w:rPr>
      </w:pPr>
      <w:bookmarkStart w:id="28" w:name="_Toc104911537"/>
      <w:bookmarkStart w:id="29" w:name="_Toc104911704"/>
      <w:bookmarkStart w:id="30" w:name="_Toc105453220"/>
      <w:bookmarkStart w:id="31" w:name="_Toc105454817"/>
      <w:bookmarkStart w:id="32" w:name="_Toc106099926"/>
      <w:bookmarkStart w:id="33" w:name="_Toc106100015"/>
      <w:bookmarkStart w:id="34" w:name="_Toc106102496"/>
      <w:bookmarkStart w:id="35" w:name="_Toc106183069"/>
      <w:bookmarkStart w:id="36" w:name="_Toc106207977"/>
      <w:bookmarkStart w:id="37" w:name="_Toc106208083"/>
      <w:bookmarkStart w:id="38" w:name="_Toc106293963"/>
      <w:bookmarkStart w:id="39" w:name="_Toc106294306"/>
      <w:bookmarkStart w:id="40" w:name="_Toc106396728"/>
      <w:bookmarkStart w:id="41" w:name="_Toc106396803"/>
      <w:r w:rsidRPr="00762B12">
        <w:rPr>
          <w:rFonts w:ascii="Times New Roman" w:hAnsi="Times New Roman" w:cs="Times New Roman"/>
          <w:b/>
          <w:bCs/>
          <w:color w:val="000000" w:themeColor="text1"/>
          <w:spacing w:val="-2"/>
          <w:w w:val="95"/>
        </w:rPr>
        <w:t>CHIRIGIU DELIA MARIA</w:t>
      </w:r>
      <w:bookmarkEnd w:id="28"/>
      <w:bookmarkEnd w:id="29"/>
      <w:bookmarkEnd w:id="30"/>
      <w:bookmarkEnd w:id="31"/>
      <w:bookmarkEnd w:id="32"/>
      <w:bookmarkEnd w:id="33"/>
      <w:bookmarkEnd w:id="34"/>
      <w:bookmarkEnd w:id="35"/>
      <w:bookmarkEnd w:id="36"/>
      <w:bookmarkEnd w:id="37"/>
      <w:bookmarkEnd w:id="38"/>
      <w:bookmarkEnd w:id="39"/>
      <w:bookmarkEnd w:id="40"/>
      <w:bookmarkEnd w:id="41"/>
    </w:p>
    <w:p w14:paraId="300D20E9" w14:textId="77777777" w:rsidR="00981187" w:rsidRPr="00335252" w:rsidRDefault="00981187" w:rsidP="00981187">
      <w:pPr>
        <w:pStyle w:val="BodyText"/>
        <w:spacing w:before="6"/>
        <w:rPr>
          <w:b/>
          <w:sz w:val="47"/>
        </w:rPr>
      </w:pPr>
    </w:p>
    <w:p w14:paraId="02B4635D" w14:textId="77777777" w:rsidR="00981187" w:rsidRPr="00335252" w:rsidRDefault="00981187" w:rsidP="00981187">
      <w:pPr>
        <w:spacing w:line="240" w:lineRule="auto"/>
        <w:ind w:left="978" w:right="978"/>
        <w:jc w:val="center"/>
        <w:rPr>
          <w:rFonts w:ascii="Times New Roman" w:hAnsi="Times New Roman" w:cs="Times New Roman"/>
          <w:b/>
          <w:sz w:val="24"/>
        </w:rPr>
      </w:pPr>
      <w:r w:rsidRPr="00335252">
        <w:rPr>
          <w:rFonts w:ascii="Times New Roman" w:hAnsi="Times New Roman" w:cs="Times New Roman"/>
          <w:b/>
          <w:w w:val="95"/>
          <w:sz w:val="24"/>
        </w:rPr>
        <w:t>Coordonator științific</w:t>
      </w:r>
    </w:p>
    <w:p w14:paraId="5D549CA8" w14:textId="77777777" w:rsidR="00981187" w:rsidRPr="00335252" w:rsidRDefault="00981187" w:rsidP="00981187">
      <w:pPr>
        <w:pStyle w:val="BodyText"/>
        <w:ind w:left="2832" w:firstLine="708"/>
        <w:rPr>
          <w:b/>
          <w:sz w:val="34"/>
        </w:rPr>
      </w:pPr>
      <w:r w:rsidRPr="00335252">
        <w:rPr>
          <w:b/>
          <w:w w:val="90"/>
          <w:sz w:val="24"/>
          <w:szCs w:val="22"/>
        </w:rPr>
        <w:t>Lect. dr. Letiția Marin</w:t>
      </w:r>
    </w:p>
    <w:p w14:paraId="120AC9E1" w14:textId="77777777" w:rsidR="00981187" w:rsidRPr="00335252" w:rsidRDefault="00981187" w:rsidP="00981187">
      <w:pPr>
        <w:pStyle w:val="BodyText"/>
        <w:rPr>
          <w:b/>
          <w:sz w:val="34"/>
        </w:rPr>
      </w:pPr>
    </w:p>
    <w:p w14:paraId="42EF75FC" w14:textId="77777777" w:rsidR="00981187" w:rsidRPr="00335252" w:rsidRDefault="00981187" w:rsidP="00981187">
      <w:pPr>
        <w:pStyle w:val="BodyText"/>
        <w:spacing w:before="1"/>
        <w:rPr>
          <w:b/>
          <w:sz w:val="45"/>
        </w:rPr>
      </w:pPr>
    </w:p>
    <w:p w14:paraId="778E15B1" w14:textId="77777777" w:rsidR="00981187" w:rsidRPr="00335252" w:rsidRDefault="00981187" w:rsidP="00981187">
      <w:pPr>
        <w:spacing w:line="240" w:lineRule="auto"/>
        <w:ind w:left="1134" w:right="978"/>
        <w:jc w:val="center"/>
        <w:rPr>
          <w:rFonts w:ascii="Times New Roman" w:hAnsi="Times New Roman" w:cs="Times New Roman"/>
          <w:b/>
          <w:w w:val="95"/>
          <w:sz w:val="28"/>
        </w:rPr>
      </w:pPr>
      <w:r w:rsidRPr="00335252">
        <w:rPr>
          <w:rFonts w:ascii="Times New Roman" w:hAnsi="Times New Roman" w:cs="Times New Roman"/>
          <w:b/>
          <w:w w:val="95"/>
          <w:sz w:val="28"/>
        </w:rPr>
        <w:t>București,</w:t>
      </w:r>
      <w:r w:rsidRPr="00335252">
        <w:rPr>
          <w:rFonts w:ascii="Times New Roman" w:hAnsi="Times New Roman" w:cs="Times New Roman"/>
          <w:b/>
          <w:spacing w:val="41"/>
          <w:w w:val="95"/>
          <w:sz w:val="28"/>
        </w:rPr>
        <w:t xml:space="preserve"> </w:t>
      </w:r>
      <w:r w:rsidRPr="00335252">
        <w:rPr>
          <w:rFonts w:ascii="Times New Roman" w:hAnsi="Times New Roman" w:cs="Times New Roman"/>
          <w:b/>
          <w:w w:val="95"/>
          <w:sz w:val="28"/>
        </w:rPr>
        <w:t>iunie</w:t>
      </w:r>
      <w:r w:rsidRPr="00335252">
        <w:rPr>
          <w:rFonts w:ascii="Times New Roman" w:hAnsi="Times New Roman" w:cs="Times New Roman"/>
          <w:b/>
          <w:spacing w:val="41"/>
          <w:w w:val="95"/>
          <w:sz w:val="28"/>
        </w:rPr>
        <w:t xml:space="preserve"> </w:t>
      </w:r>
      <w:r w:rsidRPr="00335252">
        <w:rPr>
          <w:rFonts w:ascii="Times New Roman" w:hAnsi="Times New Roman" w:cs="Times New Roman"/>
          <w:b/>
          <w:w w:val="95"/>
          <w:sz w:val="28"/>
        </w:rPr>
        <w:t>2022</w:t>
      </w:r>
    </w:p>
    <w:p w14:paraId="20E31CA4" w14:textId="77777777" w:rsidR="00981187" w:rsidRPr="00335252" w:rsidRDefault="00981187" w:rsidP="00981187">
      <w:pPr>
        <w:spacing w:line="240" w:lineRule="auto"/>
        <w:ind w:left="978" w:right="978"/>
        <w:jc w:val="center"/>
        <w:rPr>
          <w:rFonts w:ascii="Times New Roman" w:hAnsi="Times New Roman" w:cs="Times New Roman"/>
          <w:b/>
          <w:w w:val="95"/>
          <w:sz w:val="28"/>
        </w:rPr>
      </w:pPr>
    </w:p>
    <w:p w14:paraId="43CE8470" w14:textId="77777777" w:rsidR="00981187" w:rsidRPr="00335252" w:rsidRDefault="00981187" w:rsidP="00981187">
      <w:pPr>
        <w:spacing w:line="240" w:lineRule="auto"/>
        <w:ind w:left="978" w:right="978"/>
        <w:jc w:val="center"/>
        <w:rPr>
          <w:rFonts w:ascii="Times New Roman" w:hAnsi="Times New Roman" w:cs="Times New Roman"/>
          <w:b/>
          <w:w w:val="95"/>
          <w:sz w:val="28"/>
        </w:rPr>
      </w:pPr>
    </w:p>
    <w:p w14:paraId="64BB93C1" w14:textId="77777777" w:rsidR="00981187" w:rsidRPr="00335252" w:rsidRDefault="00981187" w:rsidP="00981187">
      <w:pPr>
        <w:pStyle w:val="Heading4"/>
        <w:spacing w:before="143"/>
        <w:jc w:val="center"/>
        <w:rPr>
          <w:rFonts w:ascii="Times New Roman" w:hAnsi="Times New Roman" w:cs="Times New Roman"/>
          <w:b/>
          <w:bCs/>
          <w:i w:val="0"/>
          <w:iCs w:val="0"/>
          <w:sz w:val="20"/>
          <w:szCs w:val="20"/>
        </w:rPr>
      </w:pPr>
    </w:p>
    <w:p w14:paraId="0B202F81" w14:textId="77777777" w:rsidR="00981187" w:rsidRPr="00335252" w:rsidRDefault="00981187" w:rsidP="00981187">
      <w:pPr>
        <w:pStyle w:val="Heading4"/>
        <w:spacing w:before="143"/>
        <w:rPr>
          <w:rFonts w:ascii="Times New Roman" w:hAnsi="Times New Roman" w:cs="Times New Roman"/>
          <w:b/>
          <w:bCs/>
          <w:i w:val="0"/>
          <w:iCs w:val="0"/>
          <w:sz w:val="21"/>
          <w:szCs w:val="21"/>
        </w:rPr>
      </w:pPr>
    </w:p>
    <w:p w14:paraId="6CCB19EA" w14:textId="77777777" w:rsidR="00981187" w:rsidRPr="00335252" w:rsidRDefault="00981187" w:rsidP="00981187">
      <w:pPr>
        <w:pStyle w:val="Heading4"/>
        <w:spacing w:before="143"/>
        <w:jc w:val="center"/>
        <w:rPr>
          <w:rFonts w:ascii="Times New Roman" w:hAnsi="Times New Roman" w:cs="Times New Roman"/>
          <w:b/>
          <w:bCs/>
          <w:i w:val="0"/>
          <w:iCs w:val="0"/>
          <w:sz w:val="24"/>
          <w:szCs w:val="24"/>
        </w:rPr>
      </w:pPr>
      <w:r w:rsidRPr="00335252">
        <w:rPr>
          <w:rFonts w:ascii="Times New Roman" w:hAnsi="Times New Roman" w:cs="Times New Roman"/>
          <w:b/>
          <w:bCs/>
          <w:i w:val="0"/>
          <w:iCs w:val="0"/>
          <w:sz w:val="24"/>
          <w:szCs w:val="24"/>
        </w:rPr>
        <w:t>Rezumat</w:t>
      </w:r>
    </w:p>
    <w:p w14:paraId="46AE0CBC" w14:textId="77777777" w:rsidR="00981187" w:rsidRPr="00335252" w:rsidRDefault="00981187" w:rsidP="00981187">
      <w:pPr>
        <w:pStyle w:val="BodyText"/>
        <w:spacing w:before="6"/>
        <w:rPr>
          <w:b/>
          <w:sz w:val="32"/>
          <w:szCs w:val="24"/>
        </w:rPr>
      </w:pPr>
    </w:p>
    <w:p w14:paraId="1E2B6356" w14:textId="77777777" w:rsidR="00981187" w:rsidRDefault="00981187" w:rsidP="00981187">
      <w:pPr>
        <w:pStyle w:val="BodyText"/>
        <w:spacing w:line="360" w:lineRule="auto"/>
        <w:ind w:left="374" w:right="374"/>
        <w:jc w:val="both"/>
        <w:rPr>
          <w:w w:val="110"/>
          <w:sz w:val="24"/>
          <w:szCs w:val="24"/>
        </w:rPr>
      </w:pPr>
      <w:r w:rsidRPr="00335252">
        <w:rPr>
          <w:w w:val="110"/>
          <w:sz w:val="24"/>
          <w:szCs w:val="24"/>
        </w:rPr>
        <w:t xml:space="preserve">Scopul acestei lucrări este de a proiecta o soluție modulară, extensibilă și ușor de folosit pentru o casă inteligentă. În dezvoltarea acesteia, sunt îmbinate atât concepte </w:t>
      </w:r>
      <w:r w:rsidRPr="007E0335">
        <w:rPr>
          <w:i/>
          <w:iCs/>
          <w:w w:val="110"/>
          <w:sz w:val="24"/>
          <w:szCs w:val="24"/>
        </w:rPr>
        <w:t>Internet of Things</w:t>
      </w:r>
      <w:r w:rsidRPr="00335252">
        <w:rPr>
          <w:w w:val="110"/>
          <w:sz w:val="24"/>
          <w:szCs w:val="24"/>
        </w:rPr>
        <w:t xml:space="preserve"> prin arhitectura distribuită în noduri și </w:t>
      </w:r>
      <w:r w:rsidRPr="007E0335">
        <w:rPr>
          <w:i/>
          <w:iCs/>
          <w:w w:val="110"/>
          <w:sz w:val="24"/>
          <w:szCs w:val="24"/>
        </w:rPr>
        <w:t>gateway</w:t>
      </w:r>
      <w:r w:rsidRPr="00335252">
        <w:rPr>
          <w:w w:val="110"/>
          <w:sz w:val="24"/>
          <w:szCs w:val="24"/>
        </w:rPr>
        <w:t xml:space="preserve">, cât și de </w:t>
      </w:r>
      <w:r>
        <w:rPr>
          <w:w w:val="110"/>
          <w:sz w:val="24"/>
          <w:szCs w:val="24"/>
        </w:rPr>
        <w:t>I</w:t>
      </w:r>
      <w:r w:rsidRPr="00335252">
        <w:rPr>
          <w:w w:val="110"/>
          <w:sz w:val="24"/>
          <w:szCs w:val="24"/>
        </w:rPr>
        <w:t>nteligenț</w:t>
      </w:r>
      <w:r>
        <w:rPr>
          <w:w w:val="110"/>
          <w:sz w:val="24"/>
          <w:szCs w:val="24"/>
        </w:rPr>
        <w:t>ă</w:t>
      </w:r>
      <w:r w:rsidRPr="00335252">
        <w:rPr>
          <w:w w:val="110"/>
          <w:sz w:val="24"/>
          <w:szCs w:val="24"/>
        </w:rPr>
        <w:t xml:space="preserve"> </w:t>
      </w:r>
      <w:r>
        <w:rPr>
          <w:w w:val="110"/>
          <w:sz w:val="24"/>
          <w:szCs w:val="24"/>
        </w:rPr>
        <w:t>A</w:t>
      </w:r>
      <w:r w:rsidRPr="00335252">
        <w:rPr>
          <w:w w:val="110"/>
          <w:sz w:val="24"/>
          <w:szCs w:val="24"/>
        </w:rPr>
        <w:t xml:space="preserve">rtificială pentru a procesa datele captate și de a produce diferite perspective pe care o persoană le-ar fi omis. De asemenea, soluția dezvoltată este </w:t>
      </w:r>
      <w:r w:rsidRPr="007E0335">
        <w:rPr>
          <w:i/>
          <w:iCs/>
          <w:w w:val="110"/>
          <w:sz w:val="24"/>
          <w:szCs w:val="24"/>
        </w:rPr>
        <w:t>cloud native</w:t>
      </w:r>
      <w:r w:rsidRPr="00335252">
        <w:rPr>
          <w:w w:val="110"/>
          <w:sz w:val="24"/>
          <w:szCs w:val="24"/>
        </w:rPr>
        <w:t xml:space="preserve">, susținând decuplarea diverselor componente și oferind un sistem definit de reziliență. Datele sunt transmise de către noduri folosind protocolul MQTT către un </w:t>
      </w:r>
      <w:r w:rsidRPr="007E0335">
        <w:rPr>
          <w:i/>
          <w:iCs/>
          <w:w w:val="110"/>
          <w:sz w:val="24"/>
          <w:szCs w:val="24"/>
        </w:rPr>
        <w:t>broker</w:t>
      </w:r>
      <w:r w:rsidRPr="00335252">
        <w:rPr>
          <w:w w:val="110"/>
          <w:sz w:val="24"/>
          <w:szCs w:val="24"/>
        </w:rPr>
        <w:t xml:space="preserve"> găzduit pe </w:t>
      </w:r>
      <w:r w:rsidRPr="007E0335">
        <w:rPr>
          <w:i/>
          <w:iCs/>
          <w:w w:val="110"/>
          <w:sz w:val="24"/>
          <w:szCs w:val="24"/>
        </w:rPr>
        <w:t>gateway</w:t>
      </w:r>
      <w:r w:rsidRPr="00335252">
        <w:rPr>
          <w:w w:val="110"/>
          <w:sz w:val="24"/>
          <w:szCs w:val="24"/>
        </w:rPr>
        <w:t>, păstrând transmisia datelor în Intranet.</w:t>
      </w:r>
      <w:r>
        <w:rPr>
          <w:w w:val="110"/>
          <w:sz w:val="24"/>
          <w:szCs w:val="24"/>
        </w:rPr>
        <w:t xml:space="preserve"> Mai departe, acestea sunt trimise către microservicii în internet folosind HTTPS.</w:t>
      </w:r>
    </w:p>
    <w:p w14:paraId="018EA852" w14:textId="77777777" w:rsidR="00981187" w:rsidRPr="00335252" w:rsidRDefault="00981187" w:rsidP="00981187">
      <w:pPr>
        <w:pStyle w:val="Heading4"/>
        <w:spacing w:before="143"/>
        <w:jc w:val="center"/>
        <w:rPr>
          <w:rFonts w:ascii="Times New Roman" w:hAnsi="Times New Roman" w:cs="Times New Roman"/>
          <w:b/>
          <w:bCs/>
          <w:i w:val="0"/>
          <w:iCs w:val="0"/>
          <w:sz w:val="24"/>
          <w:szCs w:val="24"/>
        </w:rPr>
      </w:pPr>
      <w:r>
        <w:rPr>
          <w:rFonts w:ascii="Times New Roman" w:hAnsi="Times New Roman" w:cs="Times New Roman"/>
          <w:b/>
          <w:bCs/>
          <w:i w:val="0"/>
          <w:iCs w:val="0"/>
          <w:sz w:val="24"/>
          <w:szCs w:val="24"/>
        </w:rPr>
        <w:t>Abstract</w:t>
      </w:r>
    </w:p>
    <w:p w14:paraId="58DC0F9B" w14:textId="77777777" w:rsidR="00981187" w:rsidRPr="00335252" w:rsidRDefault="00981187" w:rsidP="00981187">
      <w:pPr>
        <w:pStyle w:val="BodyText"/>
        <w:spacing w:before="6"/>
        <w:rPr>
          <w:b/>
          <w:sz w:val="32"/>
          <w:szCs w:val="24"/>
        </w:rPr>
      </w:pPr>
    </w:p>
    <w:p w14:paraId="575C5968" w14:textId="74BB4756" w:rsidR="001252DF" w:rsidRDefault="00981187" w:rsidP="001252DF">
      <w:pPr>
        <w:pStyle w:val="BodyText"/>
        <w:spacing w:line="360" w:lineRule="auto"/>
        <w:ind w:left="374" w:right="374"/>
        <w:jc w:val="both"/>
        <w:rPr>
          <w:w w:val="110"/>
          <w:sz w:val="24"/>
          <w:szCs w:val="24"/>
          <w:lang w:val="en-US"/>
        </w:rPr>
      </w:pPr>
      <w:r w:rsidRPr="00672A81">
        <w:rPr>
          <w:w w:val="110"/>
          <w:sz w:val="24"/>
          <w:szCs w:val="24"/>
          <w:lang w:val="en-US"/>
        </w:rPr>
        <w:t xml:space="preserve">The aim of this paper is to develop a modular, extensible, and easy to use solution for monitoring a smart home. </w:t>
      </w:r>
      <w:r w:rsidR="00EE4C7A">
        <w:rPr>
          <w:w w:val="110"/>
          <w:sz w:val="24"/>
          <w:szCs w:val="24"/>
          <w:lang w:val="en-US"/>
        </w:rPr>
        <w:t>During</w:t>
      </w:r>
      <w:r w:rsidRPr="00672A81">
        <w:rPr>
          <w:w w:val="110"/>
          <w:sz w:val="24"/>
          <w:szCs w:val="24"/>
          <w:lang w:val="en-US"/>
        </w:rPr>
        <w:t xml:space="preserve"> its development, </w:t>
      </w:r>
      <w:r w:rsidR="00EE4C7A" w:rsidRPr="00672A81">
        <w:rPr>
          <w:w w:val="110"/>
          <w:sz w:val="24"/>
          <w:szCs w:val="24"/>
          <w:lang w:val="en-US"/>
        </w:rPr>
        <w:t xml:space="preserve">Internet of Things concepts </w:t>
      </w:r>
      <w:r w:rsidRPr="00672A81">
        <w:rPr>
          <w:w w:val="110"/>
          <w:sz w:val="24"/>
          <w:szCs w:val="24"/>
          <w:lang w:val="en-US"/>
        </w:rPr>
        <w:t xml:space="preserve">have been used by having a distributed architecture </w:t>
      </w:r>
      <w:r w:rsidR="00EE4C7A">
        <w:rPr>
          <w:w w:val="110"/>
          <w:sz w:val="24"/>
          <w:szCs w:val="24"/>
          <w:lang w:val="en-US"/>
        </w:rPr>
        <w:t>featuring several</w:t>
      </w:r>
      <w:r w:rsidRPr="00672A81">
        <w:rPr>
          <w:w w:val="110"/>
          <w:sz w:val="24"/>
          <w:szCs w:val="24"/>
          <w:lang w:val="en-US"/>
        </w:rPr>
        <w:t xml:space="preserve"> nodes and a gateway, but also Artificial Intelligence concepts for processing the captured data </w:t>
      </w:r>
      <w:r w:rsidR="00EE4C7A">
        <w:rPr>
          <w:w w:val="110"/>
          <w:sz w:val="24"/>
          <w:szCs w:val="24"/>
          <w:lang w:val="en-US"/>
        </w:rPr>
        <w:t>to obtain a</w:t>
      </w:r>
      <w:r w:rsidRPr="00672A81">
        <w:rPr>
          <w:w w:val="110"/>
          <w:sz w:val="24"/>
          <w:szCs w:val="24"/>
          <w:lang w:val="en-US"/>
        </w:rPr>
        <w:t xml:space="preserve"> different perspective which a person could have omitted. Also, the solution is cloud native, embracing decoupling of the components and offering a system </w:t>
      </w:r>
      <w:r w:rsidR="00EE4C7A">
        <w:rPr>
          <w:w w:val="110"/>
          <w:sz w:val="24"/>
          <w:szCs w:val="24"/>
          <w:lang w:val="en-US"/>
        </w:rPr>
        <w:t xml:space="preserve">defined by </w:t>
      </w:r>
      <w:r w:rsidRPr="00672A81">
        <w:rPr>
          <w:w w:val="110"/>
          <w:sz w:val="24"/>
          <w:szCs w:val="24"/>
          <w:lang w:val="en-US"/>
        </w:rPr>
        <w:t xml:space="preserve">resilience. The data is sent from the nodes </w:t>
      </w:r>
      <w:r w:rsidR="00EE4C7A">
        <w:rPr>
          <w:w w:val="110"/>
          <w:sz w:val="24"/>
          <w:szCs w:val="24"/>
          <w:lang w:val="en-US"/>
        </w:rPr>
        <w:t>using the</w:t>
      </w:r>
      <w:r w:rsidRPr="00672A81">
        <w:rPr>
          <w:w w:val="110"/>
          <w:sz w:val="24"/>
          <w:szCs w:val="24"/>
          <w:lang w:val="en-US"/>
        </w:rPr>
        <w:t xml:space="preserve"> MQTT protocol to a broker hosted on the gateway, </w:t>
      </w:r>
      <w:r w:rsidR="00EE4C7A">
        <w:rPr>
          <w:w w:val="110"/>
          <w:sz w:val="24"/>
          <w:szCs w:val="24"/>
          <w:lang w:val="en-US"/>
        </w:rPr>
        <w:t>transmitting</w:t>
      </w:r>
      <w:r w:rsidRPr="00672A81">
        <w:rPr>
          <w:w w:val="110"/>
          <w:sz w:val="24"/>
          <w:szCs w:val="24"/>
          <w:lang w:val="en-US"/>
        </w:rPr>
        <w:t xml:space="preserve"> the data in Intranet. Next in their transmission, they are sent to the microservices in internet using HTTPS. </w:t>
      </w:r>
    </w:p>
    <w:p w14:paraId="21EBC748" w14:textId="3875388C" w:rsidR="00981187" w:rsidRPr="001252DF" w:rsidRDefault="001252DF" w:rsidP="001252DF">
      <w:pPr>
        <w:spacing w:after="0" w:line="240" w:lineRule="auto"/>
        <w:jc w:val="left"/>
        <w:rPr>
          <w:rFonts w:ascii="Times New Roman" w:eastAsia="Times New Roman" w:hAnsi="Times New Roman" w:cs="Times New Roman"/>
          <w:w w:val="110"/>
          <w:sz w:val="24"/>
          <w:szCs w:val="24"/>
          <w:lang w:val="en-US"/>
        </w:rPr>
      </w:pPr>
      <w:r>
        <w:rPr>
          <w:w w:val="110"/>
          <w:sz w:val="24"/>
          <w:szCs w:val="24"/>
          <w:lang w:val="en-US"/>
        </w:rPr>
        <w:br w:type="page"/>
      </w:r>
    </w:p>
    <w:sdt>
      <w:sdtPr>
        <w:rPr>
          <w:rFonts w:ascii="Times New Roman" w:eastAsiaTheme="minorHAnsi" w:hAnsi="Times New Roman" w:cs="Times New Roman"/>
          <w:color w:val="auto"/>
          <w:sz w:val="22"/>
          <w:szCs w:val="22"/>
          <w:lang w:val="ro-RO"/>
        </w:rPr>
        <w:id w:val="820784664"/>
        <w:docPartObj>
          <w:docPartGallery w:val="Table of Contents"/>
          <w:docPartUnique/>
        </w:docPartObj>
      </w:sdtPr>
      <w:sdtEndPr/>
      <w:sdtContent>
        <w:p w14:paraId="0CDEC513" w14:textId="77777777" w:rsidR="00981187" w:rsidRPr="00F94733" w:rsidRDefault="00981187" w:rsidP="00981187">
          <w:pPr>
            <w:pStyle w:val="TOCHeading"/>
            <w:jc w:val="center"/>
            <w:rPr>
              <w:rStyle w:val="Heading1Char"/>
              <w:rFonts w:ascii="Times New Roman" w:hAnsi="Times New Roman" w:cs="Times New Roman"/>
            </w:rPr>
          </w:pPr>
          <w:r w:rsidRPr="00F94733">
            <w:rPr>
              <w:rStyle w:val="Heading1Char"/>
              <w:rFonts w:ascii="Times New Roman" w:hAnsi="Times New Roman" w:cs="Times New Roman"/>
            </w:rPr>
            <w:t>Cuprins</w:t>
          </w:r>
        </w:p>
        <w:p w14:paraId="347D3655" w14:textId="2B9EADBD" w:rsidR="00F94733" w:rsidRPr="00F94733" w:rsidRDefault="00981187" w:rsidP="00F94733">
          <w:pPr>
            <w:pStyle w:val="TOC3"/>
            <w:rPr>
              <w:rFonts w:ascii="Times New Roman" w:hAnsi="Times New Roman"/>
              <w:noProof/>
              <w:sz w:val="24"/>
              <w:szCs w:val="24"/>
              <w:lang w:eastAsia="en-GB"/>
            </w:rPr>
          </w:pPr>
          <w:r w:rsidRPr="00F94733">
            <w:rPr>
              <w:rFonts w:ascii="Times New Roman" w:hAnsi="Times New Roman"/>
              <w:sz w:val="24"/>
              <w:szCs w:val="24"/>
            </w:rPr>
            <w:fldChar w:fldCharType="begin"/>
          </w:r>
          <w:r w:rsidRPr="00F94733">
            <w:rPr>
              <w:rFonts w:ascii="Times New Roman" w:hAnsi="Times New Roman"/>
              <w:sz w:val="24"/>
              <w:szCs w:val="24"/>
            </w:rPr>
            <w:instrText xml:space="preserve"> TOC \o "1-3" \h \z \u </w:instrText>
          </w:r>
          <w:r w:rsidRPr="00F94733">
            <w:rPr>
              <w:rFonts w:ascii="Times New Roman" w:hAnsi="Times New Roman"/>
              <w:sz w:val="24"/>
              <w:szCs w:val="24"/>
            </w:rPr>
            <w:fldChar w:fldCharType="separate"/>
          </w:r>
        </w:p>
        <w:p w14:paraId="429A2967" w14:textId="277F2C42" w:rsidR="00F94733" w:rsidRPr="00F94733" w:rsidRDefault="00802A6E">
          <w:pPr>
            <w:pStyle w:val="TOC1"/>
            <w:tabs>
              <w:tab w:val="right" w:leader="dot" w:pos="9060"/>
            </w:tabs>
            <w:rPr>
              <w:rFonts w:ascii="Times New Roman" w:hAnsi="Times New Roman"/>
              <w:noProof/>
              <w:sz w:val="24"/>
              <w:szCs w:val="24"/>
              <w:lang w:eastAsia="en-GB"/>
            </w:rPr>
          </w:pPr>
          <w:hyperlink w:anchor="_Toc106396804" w:history="1">
            <w:r w:rsidR="00F94733" w:rsidRPr="00F94733">
              <w:rPr>
                <w:rStyle w:val="Hyperlink"/>
                <w:rFonts w:ascii="Times New Roman" w:hAnsi="Times New Roman"/>
                <w:noProof/>
                <w:sz w:val="24"/>
                <w:szCs w:val="24"/>
              </w:rPr>
              <w:t>I. Introducere</w:t>
            </w:r>
            <w:r w:rsidR="00F94733" w:rsidRPr="00F94733">
              <w:rPr>
                <w:rFonts w:ascii="Times New Roman" w:hAnsi="Times New Roman"/>
                <w:noProof/>
                <w:webHidden/>
                <w:sz w:val="24"/>
                <w:szCs w:val="24"/>
              </w:rPr>
              <w:tab/>
            </w:r>
            <w:r w:rsidR="00F94733" w:rsidRPr="00F94733">
              <w:rPr>
                <w:rFonts w:ascii="Times New Roman" w:hAnsi="Times New Roman"/>
                <w:noProof/>
                <w:webHidden/>
                <w:sz w:val="24"/>
                <w:szCs w:val="24"/>
              </w:rPr>
              <w:fldChar w:fldCharType="begin"/>
            </w:r>
            <w:r w:rsidR="00F94733" w:rsidRPr="00F94733">
              <w:rPr>
                <w:rFonts w:ascii="Times New Roman" w:hAnsi="Times New Roman"/>
                <w:noProof/>
                <w:webHidden/>
                <w:sz w:val="24"/>
                <w:szCs w:val="24"/>
              </w:rPr>
              <w:instrText xml:space="preserve"> PAGEREF _Toc106396804 \h </w:instrText>
            </w:r>
            <w:r w:rsidR="00F94733" w:rsidRPr="00F94733">
              <w:rPr>
                <w:rFonts w:ascii="Times New Roman" w:hAnsi="Times New Roman"/>
                <w:noProof/>
                <w:webHidden/>
                <w:sz w:val="24"/>
                <w:szCs w:val="24"/>
              </w:rPr>
            </w:r>
            <w:r w:rsidR="00F94733" w:rsidRPr="00F94733">
              <w:rPr>
                <w:rFonts w:ascii="Times New Roman" w:hAnsi="Times New Roman"/>
                <w:noProof/>
                <w:webHidden/>
                <w:sz w:val="24"/>
                <w:szCs w:val="24"/>
              </w:rPr>
              <w:fldChar w:fldCharType="separate"/>
            </w:r>
            <w:r w:rsidR="00401C5D">
              <w:rPr>
                <w:rFonts w:ascii="Times New Roman" w:hAnsi="Times New Roman"/>
                <w:noProof/>
                <w:webHidden/>
                <w:sz w:val="24"/>
                <w:szCs w:val="24"/>
              </w:rPr>
              <w:t>1</w:t>
            </w:r>
            <w:r w:rsidR="00F94733" w:rsidRPr="00F94733">
              <w:rPr>
                <w:rFonts w:ascii="Times New Roman" w:hAnsi="Times New Roman"/>
                <w:noProof/>
                <w:webHidden/>
                <w:sz w:val="24"/>
                <w:szCs w:val="24"/>
              </w:rPr>
              <w:fldChar w:fldCharType="end"/>
            </w:r>
          </w:hyperlink>
        </w:p>
        <w:p w14:paraId="2F333C0C" w14:textId="16D36CCE" w:rsidR="00F94733" w:rsidRPr="00F94733" w:rsidRDefault="00802A6E">
          <w:pPr>
            <w:pStyle w:val="TOC1"/>
            <w:tabs>
              <w:tab w:val="right" w:leader="dot" w:pos="9060"/>
            </w:tabs>
            <w:rPr>
              <w:rFonts w:ascii="Times New Roman" w:hAnsi="Times New Roman"/>
              <w:noProof/>
              <w:sz w:val="24"/>
              <w:szCs w:val="24"/>
              <w:lang w:eastAsia="en-GB"/>
            </w:rPr>
          </w:pPr>
          <w:hyperlink w:anchor="_Toc106396805" w:history="1">
            <w:r w:rsidR="00F94733" w:rsidRPr="00F94733">
              <w:rPr>
                <w:rStyle w:val="Hyperlink"/>
                <w:rFonts w:ascii="Times New Roman" w:hAnsi="Times New Roman"/>
                <w:noProof/>
                <w:sz w:val="24"/>
                <w:szCs w:val="24"/>
              </w:rPr>
              <w:t>II. Concepte de natură tehnică</w:t>
            </w:r>
            <w:r w:rsidR="00F94733" w:rsidRPr="00F94733">
              <w:rPr>
                <w:rFonts w:ascii="Times New Roman" w:hAnsi="Times New Roman"/>
                <w:noProof/>
                <w:webHidden/>
                <w:sz w:val="24"/>
                <w:szCs w:val="24"/>
              </w:rPr>
              <w:tab/>
            </w:r>
            <w:r w:rsidR="00F94733" w:rsidRPr="00F94733">
              <w:rPr>
                <w:rFonts w:ascii="Times New Roman" w:hAnsi="Times New Roman"/>
                <w:noProof/>
                <w:webHidden/>
                <w:sz w:val="24"/>
                <w:szCs w:val="24"/>
              </w:rPr>
              <w:fldChar w:fldCharType="begin"/>
            </w:r>
            <w:r w:rsidR="00F94733" w:rsidRPr="00F94733">
              <w:rPr>
                <w:rFonts w:ascii="Times New Roman" w:hAnsi="Times New Roman"/>
                <w:noProof/>
                <w:webHidden/>
                <w:sz w:val="24"/>
                <w:szCs w:val="24"/>
              </w:rPr>
              <w:instrText xml:space="preserve"> PAGEREF _Toc106396805 \h </w:instrText>
            </w:r>
            <w:r w:rsidR="00F94733" w:rsidRPr="00F94733">
              <w:rPr>
                <w:rFonts w:ascii="Times New Roman" w:hAnsi="Times New Roman"/>
                <w:noProof/>
                <w:webHidden/>
                <w:sz w:val="24"/>
                <w:szCs w:val="24"/>
              </w:rPr>
            </w:r>
            <w:r w:rsidR="00F94733" w:rsidRPr="00F94733">
              <w:rPr>
                <w:rFonts w:ascii="Times New Roman" w:hAnsi="Times New Roman"/>
                <w:noProof/>
                <w:webHidden/>
                <w:sz w:val="24"/>
                <w:szCs w:val="24"/>
              </w:rPr>
              <w:fldChar w:fldCharType="separate"/>
            </w:r>
            <w:r w:rsidR="00401C5D">
              <w:rPr>
                <w:rFonts w:ascii="Times New Roman" w:hAnsi="Times New Roman"/>
                <w:noProof/>
                <w:webHidden/>
                <w:sz w:val="24"/>
                <w:szCs w:val="24"/>
              </w:rPr>
              <w:t>3</w:t>
            </w:r>
            <w:r w:rsidR="00F94733" w:rsidRPr="00F94733">
              <w:rPr>
                <w:rFonts w:ascii="Times New Roman" w:hAnsi="Times New Roman"/>
                <w:noProof/>
                <w:webHidden/>
                <w:sz w:val="24"/>
                <w:szCs w:val="24"/>
              </w:rPr>
              <w:fldChar w:fldCharType="end"/>
            </w:r>
          </w:hyperlink>
        </w:p>
        <w:p w14:paraId="5B9353DA" w14:textId="072F71EE" w:rsidR="00F94733" w:rsidRPr="00F94733" w:rsidRDefault="00802A6E">
          <w:pPr>
            <w:pStyle w:val="TOC2"/>
            <w:tabs>
              <w:tab w:val="right" w:leader="dot" w:pos="9060"/>
            </w:tabs>
            <w:rPr>
              <w:rFonts w:ascii="Times New Roman" w:hAnsi="Times New Roman"/>
              <w:noProof/>
              <w:sz w:val="24"/>
              <w:szCs w:val="24"/>
              <w:lang w:eastAsia="en-GB"/>
            </w:rPr>
          </w:pPr>
          <w:hyperlink w:anchor="_Toc106396806" w:history="1">
            <w:r w:rsidR="00F94733" w:rsidRPr="00F94733">
              <w:rPr>
                <w:rStyle w:val="Hyperlink"/>
                <w:rFonts w:ascii="Times New Roman" w:hAnsi="Times New Roman"/>
                <w:noProof/>
                <w:sz w:val="24"/>
                <w:szCs w:val="24"/>
              </w:rPr>
              <w:t xml:space="preserve">II.1. </w:t>
            </w:r>
            <w:r w:rsidR="00F94733" w:rsidRPr="00F94733">
              <w:rPr>
                <w:rStyle w:val="Hyperlink"/>
                <w:rFonts w:ascii="Times New Roman" w:hAnsi="Times New Roman"/>
                <w:i/>
                <w:iCs/>
                <w:noProof/>
                <w:sz w:val="24"/>
                <w:szCs w:val="24"/>
              </w:rPr>
              <w:t>Internet of Things</w:t>
            </w:r>
            <w:r w:rsidR="00F94733" w:rsidRPr="00F94733">
              <w:rPr>
                <w:rFonts w:ascii="Times New Roman" w:hAnsi="Times New Roman"/>
                <w:noProof/>
                <w:webHidden/>
                <w:sz w:val="24"/>
                <w:szCs w:val="24"/>
              </w:rPr>
              <w:tab/>
            </w:r>
            <w:r w:rsidR="00F94733" w:rsidRPr="00F94733">
              <w:rPr>
                <w:rFonts w:ascii="Times New Roman" w:hAnsi="Times New Roman"/>
                <w:noProof/>
                <w:webHidden/>
                <w:sz w:val="24"/>
                <w:szCs w:val="24"/>
              </w:rPr>
              <w:fldChar w:fldCharType="begin"/>
            </w:r>
            <w:r w:rsidR="00F94733" w:rsidRPr="00F94733">
              <w:rPr>
                <w:rFonts w:ascii="Times New Roman" w:hAnsi="Times New Roman"/>
                <w:noProof/>
                <w:webHidden/>
                <w:sz w:val="24"/>
                <w:szCs w:val="24"/>
              </w:rPr>
              <w:instrText xml:space="preserve"> PAGEREF _Toc106396806 \h </w:instrText>
            </w:r>
            <w:r w:rsidR="00F94733" w:rsidRPr="00F94733">
              <w:rPr>
                <w:rFonts w:ascii="Times New Roman" w:hAnsi="Times New Roman"/>
                <w:noProof/>
                <w:webHidden/>
                <w:sz w:val="24"/>
                <w:szCs w:val="24"/>
              </w:rPr>
            </w:r>
            <w:r w:rsidR="00F94733" w:rsidRPr="00F94733">
              <w:rPr>
                <w:rFonts w:ascii="Times New Roman" w:hAnsi="Times New Roman"/>
                <w:noProof/>
                <w:webHidden/>
                <w:sz w:val="24"/>
                <w:szCs w:val="24"/>
              </w:rPr>
              <w:fldChar w:fldCharType="separate"/>
            </w:r>
            <w:r w:rsidR="00401C5D">
              <w:rPr>
                <w:rFonts w:ascii="Times New Roman" w:hAnsi="Times New Roman"/>
                <w:noProof/>
                <w:webHidden/>
                <w:sz w:val="24"/>
                <w:szCs w:val="24"/>
              </w:rPr>
              <w:t>3</w:t>
            </w:r>
            <w:r w:rsidR="00F94733" w:rsidRPr="00F94733">
              <w:rPr>
                <w:rFonts w:ascii="Times New Roman" w:hAnsi="Times New Roman"/>
                <w:noProof/>
                <w:webHidden/>
                <w:sz w:val="24"/>
                <w:szCs w:val="24"/>
              </w:rPr>
              <w:fldChar w:fldCharType="end"/>
            </w:r>
          </w:hyperlink>
        </w:p>
        <w:p w14:paraId="3E04B494" w14:textId="22ECCE7C" w:rsidR="00F94733" w:rsidRPr="00F94733" w:rsidRDefault="00802A6E">
          <w:pPr>
            <w:pStyle w:val="TOC2"/>
            <w:tabs>
              <w:tab w:val="right" w:leader="dot" w:pos="9060"/>
            </w:tabs>
            <w:rPr>
              <w:rFonts w:ascii="Times New Roman" w:hAnsi="Times New Roman"/>
              <w:noProof/>
              <w:sz w:val="24"/>
              <w:szCs w:val="24"/>
              <w:lang w:eastAsia="en-GB"/>
            </w:rPr>
          </w:pPr>
          <w:hyperlink w:anchor="_Toc106396807" w:history="1">
            <w:r w:rsidR="00F94733" w:rsidRPr="00F94733">
              <w:rPr>
                <w:rStyle w:val="Hyperlink"/>
                <w:rFonts w:ascii="Times New Roman" w:hAnsi="Times New Roman"/>
                <w:noProof/>
                <w:sz w:val="24"/>
                <w:szCs w:val="24"/>
              </w:rPr>
              <w:t xml:space="preserve">II.2. </w:t>
            </w:r>
            <w:r w:rsidR="00F94733" w:rsidRPr="00F94733">
              <w:rPr>
                <w:rStyle w:val="Hyperlink"/>
                <w:rFonts w:ascii="Times New Roman" w:hAnsi="Times New Roman"/>
                <w:i/>
                <w:iCs/>
                <w:noProof/>
                <w:sz w:val="24"/>
                <w:szCs w:val="24"/>
              </w:rPr>
              <w:t>Publish/Subscribe</w:t>
            </w:r>
            <w:r w:rsidR="00F94733" w:rsidRPr="00F94733">
              <w:rPr>
                <w:rFonts w:ascii="Times New Roman" w:hAnsi="Times New Roman"/>
                <w:noProof/>
                <w:webHidden/>
                <w:sz w:val="24"/>
                <w:szCs w:val="24"/>
              </w:rPr>
              <w:tab/>
            </w:r>
            <w:r w:rsidR="00F94733" w:rsidRPr="00F94733">
              <w:rPr>
                <w:rFonts w:ascii="Times New Roman" w:hAnsi="Times New Roman"/>
                <w:noProof/>
                <w:webHidden/>
                <w:sz w:val="24"/>
                <w:szCs w:val="24"/>
              </w:rPr>
              <w:fldChar w:fldCharType="begin"/>
            </w:r>
            <w:r w:rsidR="00F94733" w:rsidRPr="00F94733">
              <w:rPr>
                <w:rFonts w:ascii="Times New Roman" w:hAnsi="Times New Roman"/>
                <w:noProof/>
                <w:webHidden/>
                <w:sz w:val="24"/>
                <w:szCs w:val="24"/>
              </w:rPr>
              <w:instrText xml:space="preserve"> PAGEREF _Toc106396807 \h </w:instrText>
            </w:r>
            <w:r w:rsidR="00F94733" w:rsidRPr="00F94733">
              <w:rPr>
                <w:rFonts w:ascii="Times New Roman" w:hAnsi="Times New Roman"/>
                <w:noProof/>
                <w:webHidden/>
                <w:sz w:val="24"/>
                <w:szCs w:val="24"/>
              </w:rPr>
            </w:r>
            <w:r w:rsidR="00F94733" w:rsidRPr="00F94733">
              <w:rPr>
                <w:rFonts w:ascii="Times New Roman" w:hAnsi="Times New Roman"/>
                <w:noProof/>
                <w:webHidden/>
                <w:sz w:val="24"/>
                <w:szCs w:val="24"/>
              </w:rPr>
              <w:fldChar w:fldCharType="separate"/>
            </w:r>
            <w:r w:rsidR="00401C5D">
              <w:rPr>
                <w:rFonts w:ascii="Times New Roman" w:hAnsi="Times New Roman"/>
                <w:noProof/>
                <w:webHidden/>
                <w:sz w:val="24"/>
                <w:szCs w:val="24"/>
              </w:rPr>
              <w:t>4</w:t>
            </w:r>
            <w:r w:rsidR="00F94733" w:rsidRPr="00F94733">
              <w:rPr>
                <w:rFonts w:ascii="Times New Roman" w:hAnsi="Times New Roman"/>
                <w:noProof/>
                <w:webHidden/>
                <w:sz w:val="24"/>
                <w:szCs w:val="24"/>
              </w:rPr>
              <w:fldChar w:fldCharType="end"/>
            </w:r>
          </w:hyperlink>
        </w:p>
        <w:p w14:paraId="55905832" w14:textId="0C2C0C9D" w:rsidR="00F94733" w:rsidRPr="00F94733" w:rsidRDefault="00802A6E">
          <w:pPr>
            <w:pStyle w:val="TOC2"/>
            <w:tabs>
              <w:tab w:val="right" w:leader="dot" w:pos="9060"/>
            </w:tabs>
            <w:rPr>
              <w:rFonts w:ascii="Times New Roman" w:hAnsi="Times New Roman"/>
              <w:noProof/>
              <w:sz w:val="24"/>
              <w:szCs w:val="24"/>
              <w:lang w:eastAsia="en-GB"/>
            </w:rPr>
          </w:pPr>
          <w:hyperlink w:anchor="_Toc106396808" w:history="1">
            <w:r w:rsidR="00F94733" w:rsidRPr="00F94733">
              <w:rPr>
                <w:rStyle w:val="Hyperlink"/>
                <w:rFonts w:ascii="Times New Roman" w:hAnsi="Times New Roman"/>
                <w:noProof/>
                <w:sz w:val="24"/>
                <w:szCs w:val="24"/>
              </w:rPr>
              <w:t>II.3. MQTT</w:t>
            </w:r>
            <w:r w:rsidR="00F94733" w:rsidRPr="00F94733">
              <w:rPr>
                <w:rFonts w:ascii="Times New Roman" w:hAnsi="Times New Roman"/>
                <w:noProof/>
                <w:webHidden/>
                <w:sz w:val="24"/>
                <w:szCs w:val="24"/>
              </w:rPr>
              <w:tab/>
            </w:r>
            <w:r w:rsidR="00F94733" w:rsidRPr="00F94733">
              <w:rPr>
                <w:rFonts w:ascii="Times New Roman" w:hAnsi="Times New Roman"/>
                <w:noProof/>
                <w:webHidden/>
                <w:sz w:val="24"/>
                <w:szCs w:val="24"/>
              </w:rPr>
              <w:fldChar w:fldCharType="begin"/>
            </w:r>
            <w:r w:rsidR="00F94733" w:rsidRPr="00F94733">
              <w:rPr>
                <w:rFonts w:ascii="Times New Roman" w:hAnsi="Times New Roman"/>
                <w:noProof/>
                <w:webHidden/>
                <w:sz w:val="24"/>
                <w:szCs w:val="24"/>
              </w:rPr>
              <w:instrText xml:space="preserve"> PAGEREF _Toc106396808 \h </w:instrText>
            </w:r>
            <w:r w:rsidR="00F94733" w:rsidRPr="00F94733">
              <w:rPr>
                <w:rFonts w:ascii="Times New Roman" w:hAnsi="Times New Roman"/>
                <w:noProof/>
                <w:webHidden/>
                <w:sz w:val="24"/>
                <w:szCs w:val="24"/>
              </w:rPr>
            </w:r>
            <w:r w:rsidR="00F94733" w:rsidRPr="00F94733">
              <w:rPr>
                <w:rFonts w:ascii="Times New Roman" w:hAnsi="Times New Roman"/>
                <w:noProof/>
                <w:webHidden/>
                <w:sz w:val="24"/>
                <w:szCs w:val="24"/>
              </w:rPr>
              <w:fldChar w:fldCharType="separate"/>
            </w:r>
            <w:r w:rsidR="00401C5D">
              <w:rPr>
                <w:rFonts w:ascii="Times New Roman" w:hAnsi="Times New Roman"/>
                <w:noProof/>
                <w:webHidden/>
                <w:sz w:val="24"/>
                <w:szCs w:val="24"/>
              </w:rPr>
              <w:t>5</w:t>
            </w:r>
            <w:r w:rsidR="00F94733" w:rsidRPr="00F94733">
              <w:rPr>
                <w:rFonts w:ascii="Times New Roman" w:hAnsi="Times New Roman"/>
                <w:noProof/>
                <w:webHidden/>
                <w:sz w:val="24"/>
                <w:szCs w:val="24"/>
              </w:rPr>
              <w:fldChar w:fldCharType="end"/>
            </w:r>
          </w:hyperlink>
        </w:p>
        <w:p w14:paraId="1D946C7A" w14:textId="6081E3CF" w:rsidR="00F94733" w:rsidRPr="00F94733" w:rsidRDefault="00802A6E">
          <w:pPr>
            <w:pStyle w:val="TOC3"/>
            <w:rPr>
              <w:rFonts w:ascii="Times New Roman" w:hAnsi="Times New Roman"/>
              <w:noProof/>
              <w:sz w:val="24"/>
              <w:szCs w:val="24"/>
              <w:lang w:eastAsia="en-GB"/>
            </w:rPr>
          </w:pPr>
          <w:hyperlink w:anchor="_Toc106396809" w:history="1">
            <w:r w:rsidR="00F94733" w:rsidRPr="00F94733">
              <w:rPr>
                <w:rStyle w:val="Hyperlink"/>
                <w:rFonts w:ascii="Times New Roman" w:hAnsi="Times New Roman"/>
                <w:noProof/>
                <w:sz w:val="24"/>
                <w:szCs w:val="24"/>
              </w:rPr>
              <w:t>II.3.1 Protocolul MQTT</w:t>
            </w:r>
            <w:r w:rsidR="00F94733" w:rsidRPr="00F94733">
              <w:rPr>
                <w:rFonts w:ascii="Times New Roman" w:hAnsi="Times New Roman"/>
                <w:noProof/>
                <w:webHidden/>
                <w:sz w:val="24"/>
                <w:szCs w:val="24"/>
              </w:rPr>
              <w:tab/>
            </w:r>
            <w:r w:rsidR="00F94733" w:rsidRPr="00F94733">
              <w:rPr>
                <w:rFonts w:ascii="Times New Roman" w:hAnsi="Times New Roman"/>
                <w:noProof/>
                <w:webHidden/>
                <w:sz w:val="24"/>
                <w:szCs w:val="24"/>
              </w:rPr>
              <w:fldChar w:fldCharType="begin"/>
            </w:r>
            <w:r w:rsidR="00F94733" w:rsidRPr="00F94733">
              <w:rPr>
                <w:rFonts w:ascii="Times New Roman" w:hAnsi="Times New Roman"/>
                <w:noProof/>
                <w:webHidden/>
                <w:sz w:val="24"/>
                <w:szCs w:val="24"/>
              </w:rPr>
              <w:instrText xml:space="preserve"> PAGEREF _Toc106396809 \h </w:instrText>
            </w:r>
            <w:r w:rsidR="00F94733" w:rsidRPr="00F94733">
              <w:rPr>
                <w:rFonts w:ascii="Times New Roman" w:hAnsi="Times New Roman"/>
                <w:noProof/>
                <w:webHidden/>
                <w:sz w:val="24"/>
                <w:szCs w:val="24"/>
              </w:rPr>
            </w:r>
            <w:r w:rsidR="00F94733" w:rsidRPr="00F94733">
              <w:rPr>
                <w:rFonts w:ascii="Times New Roman" w:hAnsi="Times New Roman"/>
                <w:noProof/>
                <w:webHidden/>
                <w:sz w:val="24"/>
                <w:szCs w:val="24"/>
              </w:rPr>
              <w:fldChar w:fldCharType="separate"/>
            </w:r>
            <w:r w:rsidR="00401C5D">
              <w:rPr>
                <w:rFonts w:ascii="Times New Roman" w:hAnsi="Times New Roman"/>
                <w:noProof/>
                <w:webHidden/>
                <w:sz w:val="24"/>
                <w:szCs w:val="24"/>
              </w:rPr>
              <w:t>5</w:t>
            </w:r>
            <w:r w:rsidR="00F94733" w:rsidRPr="00F94733">
              <w:rPr>
                <w:rFonts w:ascii="Times New Roman" w:hAnsi="Times New Roman"/>
                <w:noProof/>
                <w:webHidden/>
                <w:sz w:val="24"/>
                <w:szCs w:val="24"/>
              </w:rPr>
              <w:fldChar w:fldCharType="end"/>
            </w:r>
          </w:hyperlink>
        </w:p>
        <w:p w14:paraId="621256E4" w14:textId="095C1940" w:rsidR="00F94733" w:rsidRPr="00F94733" w:rsidRDefault="00802A6E">
          <w:pPr>
            <w:pStyle w:val="TOC3"/>
            <w:rPr>
              <w:rFonts w:ascii="Times New Roman" w:hAnsi="Times New Roman"/>
              <w:noProof/>
              <w:sz w:val="24"/>
              <w:szCs w:val="24"/>
              <w:lang w:eastAsia="en-GB"/>
            </w:rPr>
          </w:pPr>
          <w:hyperlink w:anchor="_Toc106396810" w:history="1">
            <w:r w:rsidR="00F94733" w:rsidRPr="00F94733">
              <w:rPr>
                <w:rStyle w:val="Hyperlink"/>
                <w:rFonts w:ascii="Times New Roman" w:hAnsi="Times New Roman"/>
                <w:noProof/>
                <w:sz w:val="24"/>
                <w:szCs w:val="24"/>
              </w:rPr>
              <w:t xml:space="preserve">II.3.2 Protocolul </w:t>
            </w:r>
            <w:r w:rsidR="00F94733" w:rsidRPr="00F94733">
              <w:rPr>
                <w:rStyle w:val="Hyperlink"/>
                <w:rFonts w:ascii="Times New Roman" w:hAnsi="Times New Roman"/>
                <w:i/>
                <w:iCs/>
                <w:noProof/>
                <w:sz w:val="24"/>
                <w:szCs w:val="24"/>
              </w:rPr>
              <w:t>WebSocket</w:t>
            </w:r>
            <w:r w:rsidR="00F94733" w:rsidRPr="00F94733">
              <w:rPr>
                <w:rFonts w:ascii="Times New Roman" w:hAnsi="Times New Roman"/>
                <w:noProof/>
                <w:webHidden/>
                <w:sz w:val="24"/>
                <w:szCs w:val="24"/>
              </w:rPr>
              <w:tab/>
            </w:r>
            <w:r w:rsidR="00F94733" w:rsidRPr="00F94733">
              <w:rPr>
                <w:rFonts w:ascii="Times New Roman" w:hAnsi="Times New Roman"/>
                <w:noProof/>
                <w:webHidden/>
                <w:sz w:val="24"/>
                <w:szCs w:val="24"/>
              </w:rPr>
              <w:fldChar w:fldCharType="begin"/>
            </w:r>
            <w:r w:rsidR="00F94733" w:rsidRPr="00F94733">
              <w:rPr>
                <w:rFonts w:ascii="Times New Roman" w:hAnsi="Times New Roman"/>
                <w:noProof/>
                <w:webHidden/>
                <w:sz w:val="24"/>
                <w:szCs w:val="24"/>
              </w:rPr>
              <w:instrText xml:space="preserve"> PAGEREF _Toc106396810 \h </w:instrText>
            </w:r>
            <w:r w:rsidR="00F94733" w:rsidRPr="00F94733">
              <w:rPr>
                <w:rFonts w:ascii="Times New Roman" w:hAnsi="Times New Roman"/>
                <w:noProof/>
                <w:webHidden/>
                <w:sz w:val="24"/>
                <w:szCs w:val="24"/>
              </w:rPr>
            </w:r>
            <w:r w:rsidR="00F94733" w:rsidRPr="00F94733">
              <w:rPr>
                <w:rFonts w:ascii="Times New Roman" w:hAnsi="Times New Roman"/>
                <w:noProof/>
                <w:webHidden/>
                <w:sz w:val="24"/>
                <w:szCs w:val="24"/>
              </w:rPr>
              <w:fldChar w:fldCharType="separate"/>
            </w:r>
            <w:r w:rsidR="00401C5D">
              <w:rPr>
                <w:rFonts w:ascii="Times New Roman" w:hAnsi="Times New Roman"/>
                <w:noProof/>
                <w:webHidden/>
                <w:sz w:val="24"/>
                <w:szCs w:val="24"/>
              </w:rPr>
              <w:t>5</w:t>
            </w:r>
            <w:r w:rsidR="00F94733" w:rsidRPr="00F94733">
              <w:rPr>
                <w:rFonts w:ascii="Times New Roman" w:hAnsi="Times New Roman"/>
                <w:noProof/>
                <w:webHidden/>
                <w:sz w:val="24"/>
                <w:szCs w:val="24"/>
              </w:rPr>
              <w:fldChar w:fldCharType="end"/>
            </w:r>
          </w:hyperlink>
        </w:p>
        <w:p w14:paraId="749C491C" w14:textId="4080AE8D" w:rsidR="00F94733" w:rsidRPr="00F94733" w:rsidRDefault="00802A6E">
          <w:pPr>
            <w:pStyle w:val="TOC3"/>
            <w:rPr>
              <w:rFonts w:ascii="Times New Roman" w:hAnsi="Times New Roman"/>
              <w:noProof/>
              <w:sz w:val="24"/>
              <w:szCs w:val="24"/>
              <w:lang w:eastAsia="en-GB"/>
            </w:rPr>
          </w:pPr>
          <w:hyperlink w:anchor="_Toc106396811" w:history="1">
            <w:r w:rsidR="00F94733" w:rsidRPr="00F94733">
              <w:rPr>
                <w:rStyle w:val="Hyperlink"/>
                <w:rFonts w:ascii="Times New Roman" w:hAnsi="Times New Roman"/>
                <w:noProof/>
                <w:sz w:val="24"/>
                <w:szCs w:val="24"/>
              </w:rPr>
              <w:t xml:space="preserve">II.3.2 MQTT </w:t>
            </w:r>
            <w:r w:rsidR="00F94733" w:rsidRPr="00F94733">
              <w:rPr>
                <w:rStyle w:val="Hyperlink"/>
                <w:rFonts w:ascii="Times New Roman" w:hAnsi="Times New Roman"/>
                <w:i/>
                <w:iCs/>
                <w:noProof/>
                <w:sz w:val="24"/>
                <w:szCs w:val="24"/>
              </w:rPr>
              <w:t>Broker</w:t>
            </w:r>
            <w:r w:rsidR="00F94733" w:rsidRPr="00F94733">
              <w:rPr>
                <w:rFonts w:ascii="Times New Roman" w:hAnsi="Times New Roman"/>
                <w:noProof/>
                <w:webHidden/>
                <w:sz w:val="24"/>
                <w:szCs w:val="24"/>
              </w:rPr>
              <w:tab/>
            </w:r>
            <w:r w:rsidR="00F94733" w:rsidRPr="00F94733">
              <w:rPr>
                <w:rFonts w:ascii="Times New Roman" w:hAnsi="Times New Roman"/>
                <w:noProof/>
                <w:webHidden/>
                <w:sz w:val="24"/>
                <w:szCs w:val="24"/>
              </w:rPr>
              <w:fldChar w:fldCharType="begin"/>
            </w:r>
            <w:r w:rsidR="00F94733" w:rsidRPr="00F94733">
              <w:rPr>
                <w:rFonts w:ascii="Times New Roman" w:hAnsi="Times New Roman"/>
                <w:noProof/>
                <w:webHidden/>
                <w:sz w:val="24"/>
                <w:szCs w:val="24"/>
              </w:rPr>
              <w:instrText xml:space="preserve"> PAGEREF _Toc106396811 \h </w:instrText>
            </w:r>
            <w:r w:rsidR="00F94733" w:rsidRPr="00F94733">
              <w:rPr>
                <w:rFonts w:ascii="Times New Roman" w:hAnsi="Times New Roman"/>
                <w:noProof/>
                <w:webHidden/>
                <w:sz w:val="24"/>
                <w:szCs w:val="24"/>
              </w:rPr>
            </w:r>
            <w:r w:rsidR="00F94733" w:rsidRPr="00F94733">
              <w:rPr>
                <w:rFonts w:ascii="Times New Roman" w:hAnsi="Times New Roman"/>
                <w:noProof/>
                <w:webHidden/>
                <w:sz w:val="24"/>
                <w:szCs w:val="24"/>
              </w:rPr>
              <w:fldChar w:fldCharType="separate"/>
            </w:r>
            <w:r w:rsidR="00401C5D">
              <w:rPr>
                <w:rFonts w:ascii="Times New Roman" w:hAnsi="Times New Roman"/>
                <w:noProof/>
                <w:webHidden/>
                <w:sz w:val="24"/>
                <w:szCs w:val="24"/>
              </w:rPr>
              <w:t>5</w:t>
            </w:r>
            <w:r w:rsidR="00F94733" w:rsidRPr="00F94733">
              <w:rPr>
                <w:rFonts w:ascii="Times New Roman" w:hAnsi="Times New Roman"/>
                <w:noProof/>
                <w:webHidden/>
                <w:sz w:val="24"/>
                <w:szCs w:val="24"/>
              </w:rPr>
              <w:fldChar w:fldCharType="end"/>
            </w:r>
          </w:hyperlink>
        </w:p>
        <w:p w14:paraId="2AADA0AC" w14:textId="7AA93327" w:rsidR="00F94733" w:rsidRPr="00F94733" w:rsidRDefault="00802A6E">
          <w:pPr>
            <w:pStyle w:val="TOC3"/>
            <w:rPr>
              <w:rFonts w:ascii="Times New Roman" w:hAnsi="Times New Roman"/>
              <w:noProof/>
              <w:sz w:val="24"/>
              <w:szCs w:val="24"/>
              <w:lang w:eastAsia="en-GB"/>
            </w:rPr>
          </w:pPr>
          <w:hyperlink w:anchor="_Toc106396812" w:history="1">
            <w:r w:rsidR="00F94733" w:rsidRPr="00F94733">
              <w:rPr>
                <w:rStyle w:val="Hyperlink"/>
                <w:rFonts w:ascii="Times New Roman" w:hAnsi="Times New Roman"/>
                <w:noProof/>
                <w:sz w:val="24"/>
                <w:szCs w:val="24"/>
              </w:rPr>
              <w:t xml:space="preserve">II.3.2 MQTT </w:t>
            </w:r>
            <w:r w:rsidR="00F94733" w:rsidRPr="00F94733">
              <w:rPr>
                <w:rStyle w:val="Hyperlink"/>
                <w:rFonts w:ascii="Times New Roman" w:hAnsi="Times New Roman"/>
                <w:i/>
                <w:iCs/>
                <w:noProof/>
                <w:sz w:val="24"/>
                <w:szCs w:val="24"/>
              </w:rPr>
              <w:t>Client</w:t>
            </w:r>
            <w:r w:rsidR="00F94733" w:rsidRPr="00F94733">
              <w:rPr>
                <w:rFonts w:ascii="Times New Roman" w:hAnsi="Times New Roman"/>
                <w:noProof/>
                <w:webHidden/>
                <w:sz w:val="24"/>
                <w:szCs w:val="24"/>
              </w:rPr>
              <w:tab/>
            </w:r>
            <w:r w:rsidR="00F94733" w:rsidRPr="00F94733">
              <w:rPr>
                <w:rFonts w:ascii="Times New Roman" w:hAnsi="Times New Roman"/>
                <w:noProof/>
                <w:webHidden/>
                <w:sz w:val="24"/>
                <w:szCs w:val="24"/>
              </w:rPr>
              <w:fldChar w:fldCharType="begin"/>
            </w:r>
            <w:r w:rsidR="00F94733" w:rsidRPr="00F94733">
              <w:rPr>
                <w:rFonts w:ascii="Times New Roman" w:hAnsi="Times New Roman"/>
                <w:noProof/>
                <w:webHidden/>
                <w:sz w:val="24"/>
                <w:szCs w:val="24"/>
              </w:rPr>
              <w:instrText xml:space="preserve"> PAGEREF _Toc106396812 \h </w:instrText>
            </w:r>
            <w:r w:rsidR="00F94733" w:rsidRPr="00F94733">
              <w:rPr>
                <w:rFonts w:ascii="Times New Roman" w:hAnsi="Times New Roman"/>
                <w:noProof/>
                <w:webHidden/>
                <w:sz w:val="24"/>
                <w:szCs w:val="24"/>
              </w:rPr>
            </w:r>
            <w:r w:rsidR="00F94733" w:rsidRPr="00F94733">
              <w:rPr>
                <w:rFonts w:ascii="Times New Roman" w:hAnsi="Times New Roman"/>
                <w:noProof/>
                <w:webHidden/>
                <w:sz w:val="24"/>
                <w:szCs w:val="24"/>
              </w:rPr>
              <w:fldChar w:fldCharType="separate"/>
            </w:r>
            <w:r w:rsidR="00401C5D">
              <w:rPr>
                <w:rFonts w:ascii="Times New Roman" w:hAnsi="Times New Roman"/>
                <w:noProof/>
                <w:webHidden/>
                <w:sz w:val="24"/>
                <w:szCs w:val="24"/>
              </w:rPr>
              <w:t>6</w:t>
            </w:r>
            <w:r w:rsidR="00F94733" w:rsidRPr="00F94733">
              <w:rPr>
                <w:rFonts w:ascii="Times New Roman" w:hAnsi="Times New Roman"/>
                <w:noProof/>
                <w:webHidden/>
                <w:sz w:val="24"/>
                <w:szCs w:val="24"/>
              </w:rPr>
              <w:fldChar w:fldCharType="end"/>
            </w:r>
          </w:hyperlink>
        </w:p>
        <w:p w14:paraId="61F9B6BB" w14:textId="012DAC2A" w:rsidR="00F94733" w:rsidRPr="00F94733" w:rsidRDefault="00802A6E">
          <w:pPr>
            <w:pStyle w:val="TOC2"/>
            <w:tabs>
              <w:tab w:val="right" w:leader="dot" w:pos="9060"/>
            </w:tabs>
            <w:rPr>
              <w:rFonts w:ascii="Times New Roman" w:hAnsi="Times New Roman"/>
              <w:noProof/>
              <w:sz w:val="24"/>
              <w:szCs w:val="24"/>
              <w:lang w:eastAsia="en-GB"/>
            </w:rPr>
          </w:pPr>
          <w:hyperlink w:anchor="_Toc106396813" w:history="1">
            <w:r w:rsidR="00F94733" w:rsidRPr="00F94733">
              <w:rPr>
                <w:rStyle w:val="Hyperlink"/>
                <w:rFonts w:ascii="Times New Roman" w:hAnsi="Times New Roman"/>
                <w:noProof/>
                <w:sz w:val="24"/>
                <w:szCs w:val="24"/>
              </w:rPr>
              <w:t>II.4. Docker, Containerizare și Izolare</w:t>
            </w:r>
            <w:r w:rsidR="00F94733" w:rsidRPr="00F94733">
              <w:rPr>
                <w:rFonts w:ascii="Times New Roman" w:hAnsi="Times New Roman"/>
                <w:noProof/>
                <w:webHidden/>
                <w:sz w:val="24"/>
                <w:szCs w:val="24"/>
              </w:rPr>
              <w:tab/>
            </w:r>
            <w:r w:rsidR="00F94733" w:rsidRPr="00F94733">
              <w:rPr>
                <w:rFonts w:ascii="Times New Roman" w:hAnsi="Times New Roman"/>
                <w:noProof/>
                <w:webHidden/>
                <w:sz w:val="24"/>
                <w:szCs w:val="24"/>
              </w:rPr>
              <w:fldChar w:fldCharType="begin"/>
            </w:r>
            <w:r w:rsidR="00F94733" w:rsidRPr="00F94733">
              <w:rPr>
                <w:rFonts w:ascii="Times New Roman" w:hAnsi="Times New Roman"/>
                <w:noProof/>
                <w:webHidden/>
                <w:sz w:val="24"/>
                <w:szCs w:val="24"/>
              </w:rPr>
              <w:instrText xml:space="preserve"> PAGEREF _Toc106396813 \h </w:instrText>
            </w:r>
            <w:r w:rsidR="00F94733" w:rsidRPr="00F94733">
              <w:rPr>
                <w:rFonts w:ascii="Times New Roman" w:hAnsi="Times New Roman"/>
                <w:noProof/>
                <w:webHidden/>
                <w:sz w:val="24"/>
                <w:szCs w:val="24"/>
              </w:rPr>
            </w:r>
            <w:r w:rsidR="00F94733" w:rsidRPr="00F94733">
              <w:rPr>
                <w:rFonts w:ascii="Times New Roman" w:hAnsi="Times New Roman"/>
                <w:noProof/>
                <w:webHidden/>
                <w:sz w:val="24"/>
                <w:szCs w:val="24"/>
              </w:rPr>
              <w:fldChar w:fldCharType="separate"/>
            </w:r>
            <w:r w:rsidR="00401C5D">
              <w:rPr>
                <w:rFonts w:ascii="Times New Roman" w:hAnsi="Times New Roman"/>
                <w:noProof/>
                <w:webHidden/>
                <w:sz w:val="24"/>
                <w:szCs w:val="24"/>
              </w:rPr>
              <w:t>6</w:t>
            </w:r>
            <w:r w:rsidR="00F94733" w:rsidRPr="00F94733">
              <w:rPr>
                <w:rFonts w:ascii="Times New Roman" w:hAnsi="Times New Roman"/>
                <w:noProof/>
                <w:webHidden/>
                <w:sz w:val="24"/>
                <w:szCs w:val="24"/>
              </w:rPr>
              <w:fldChar w:fldCharType="end"/>
            </w:r>
          </w:hyperlink>
        </w:p>
        <w:p w14:paraId="43E41261" w14:textId="38CF902C" w:rsidR="00F94733" w:rsidRPr="00F94733" w:rsidRDefault="00802A6E">
          <w:pPr>
            <w:pStyle w:val="TOC2"/>
            <w:tabs>
              <w:tab w:val="right" w:leader="dot" w:pos="9060"/>
            </w:tabs>
            <w:rPr>
              <w:rFonts w:ascii="Times New Roman" w:hAnsi="Times New Roman"/>
              <w:noProof/>
              <w:sz w:val="24"/>
              <w:szCs w:val="24"/>
              <w:lang w:eastAsia="en-GB"/>
            </w:rPr>
          </w:pPr>
          <w:hyperlink w:anchor="_Toc106396814" w:history="1">
            <w:r w:rsidR="00F94733" w:rsidRPr="00F94733">
              <w:rPr>
                <w:rStyle w:val="Hyperlink"/>
                <w:rFonts w:ascii="Times New Roman" w:hAnsi="Times New Roman"/>
                <w:noProof/>
                <w:sz w:val="24"/>
                <w:szCs w:val="24"/>
              </w:rPr>
              <w:t xml:space="preserve">II.5. </w:t>
            </w:r>
            <w:r w:rsidR="00F94733" w:rsidRPr="00F94733">
              <w:rPr>
                <w:rStyle w:val="Hyperlink"/>
                <w:rFonts w:ascii="Times New Roman" w:hAnsi="Times New Roman"/>
                <w:i/>
                <w:iCs/>
                <w:noProof/>
                <w:sz w:val="24"/>
                <w:szCs w:val="24"/>
              </w:rPr>
              <w:t>Machine Learning</w:t>
            </w:r>
            <w:r w:rsidR="00F94733" w:rsidRPr="00F94733">
              <w:rPr>
                <w:rFonts w:ascii="Times New Roman" w:hAnsi="Times New Roman"/>
                <w:noProof/>
                <w:webHidden/>
                <w:sz w:val="24"/>
                <w:szCs w:val="24"/>
              </w:rPr>
              <w:tab/>
            </w:r>
            <w:r w:rsidR="00F94733" w:rsidRPr="00F94733">
              <w:rPr>
                <w:rFonts w:ascii="Times New Roman" w:hAnsi="Times New Roman"/>
                <w:noProof/>
                <w:webHidden/>
                <w:sz w:val="24"/>
                <w:szCs w:val="24"/>
              </w:rPr>
              <w:fldChar w:fldCharType="begin"/>
            </w:r>
            <w:r w:rsidR="00F94733" w:rsidRPr="00F94733">
              <w:rPr>
                <w:rFonts w:ascii="Times New Roman" w:hAnsi="Times New Roman"/>
                <w:noProof/>
                <w:webHidden/>
                <w:sz w:val="24"/>
                <w:szCs w:val="24"/>
              </w:rPr>
              <w:instrText xml:space="preserve"> PAGEREF _Toc106396814 \h </w:instrText>
            </w:r>
            <w:r w:rsidR="00F94733" w:rsidRPr="00F94733">
              <w:rPr>
                <w:rFonts w:ascii="Times New Roman" w:hAnsi="Times New Roman"/>
                <w:noProof/>
                <w:webHidden/>
                <w:sz w:val="24"/>
                <w:szCs w:val="24"/>
              </w:rPr>
            </w:r>
            <w:r w:rsidR="00F94733" w:rsidRPr="00F94733">
              <w:rPr>
                <w:rFonts w:ascii="Times New Roman" w:hAnsi="Times New Roman"/>
                <w:noProof/>
                <w:webHidden/>
                <w:sz w:val="24"/>
                <w:szCs w:val="24"/>
              </w:rPr>
              <w:fldChar w:fldCharType="separate"/>
            </w:r>
            <w:r w:rsidR="00401C5D">
              <w:rPr>
                <w:rFonts w:ascii="Times New Roman" w:hAnsi="Times New Roman"/>
                <w:noProof/>
                <w:webHidden/>
                <w:sz w:val="24"/>
                <w:szCs w:val="24"/>
              </w:rPr>
              <w:t>8</w:t>
            </w:r>
            <w:r w:rsidR="00F94733" w:rsidRPr="00F94733">
              <w:rPr>
                <w:rFonts w:ascii="Times New Roman" w:hAnsi="Times New Roman"/>
                <w:noProof/>
                <w:webHidden/>
                <w:sz w:val="24"/>
                <w:szCs w:val="24"/>
              </w:rPr>
              <w:fldChar w:fldCharType="end"/>
            </w:r>
          </w:hyperlink>
        </w:p>
        <w:p w14:paraId="1FA1E30A" w14:textId="1C7E4B00" w:rsidR="00F94733" w:rsidRPr="00F94733" w:rsidRDefault="00802A6E">
          <w:pPr>
            <w:pStyle w:val="TOC1"/>
            <w:tabs>
              <w:tab w:val="right" w:leader="dot" w:pos="9060"/>
            </w:tabs>
            <w:rPr>
              <w:rFonts w:ascii="Times New Roman" w:hAnsi="Times New Roman"/>
              <w:noProof/>
              <w:sz w:val="24"/>
              <w:szCs w:val="24"/>
              <w:lang w:eastAsia="en-GB"/>
            </w:rPr>
          </w:pPr>
          <w:hyperlink w:anchor="_Toc106396815" w:history="1">
            <w:r w:rsidR="00F94733" w:rsidRPr="00F94733">
              <w:rPr>
                <w:rStyle w:val="Hyperlink"/>
                <w:rFonts w:ascii="Times New Roman" w:hAnsi="Times New Roman"/>
                <w:noProof/>
                <w:sz w:val="24"/>
                <w:szCs w:val="24"/>
              </w:rPr>
              <w:t>III. Descrierea soluției</w:t>
            </w:r>
            <w:r w:rsidR="00F94733" w:rsidRPr="00F94733">
              <w:rPr>
                <w:rFonts w:ascii="Times New Roman" w:hAnsi="Times New Roman"/>
                <w:noProof/>
                <w:webHidden/>
                <w:sz w:val="24"/>
                <w:szCs w:val="24"/>
              </w:rPr>
              <w:tab/>
            </w:r>
            <w:r w:rsidR="00F94733" w:rsidRPr="00F94733">
              <w:rPr>
                <w:rFonts w:ascii="Times New Roman" w:hAnsi="Times New Roman"/>
                <w:noProof/>
                <w:webHidden/>
                <w:sz w:val="24"/>
                <w:szCs w:val="24"/>
              </w:rPr>
              <w:fldChar w:fldCharType="begin"/>
            </w:r>
            <w:r w:rsidR="00F94733" w:rsidRPr="00F94733">
              <w:rPr>
                <w:rFonts w:ascii="Times New Roman" w:hAnsi="Times New Roman"/>
                <w:noProof/>
                <w:webHidden/>
                <w:sz w:val="24"/>
                <w:szCs w:val="24"/>
              </w:rPr>
              <w:instrText xml:space="preserve"> PAGEREF _Toc106396815 \h </w:instrText>
            </w:r>
            <w:r w:rsidR="00F94733" w:rsidRPr="00F94733">
              <w:rPr>
                <w:rFonts w:ascii="Times New Roman" w:hAnsi="Times New Roman"/>
                <w:noProof/>
                <w:webHidden/>
                <w:sz w:val="24"/>
                <w:szCs w:val="24"/>
              </w:rPr>
            </w:r>
            <w:r w:rsidR="00F94733" w:rsidRPr="00F94733">
              <w:rPr>
                <w:rFonts w:ascii="Times New Roman" w:hAnsi="Times New Roman"/>
                <w:noProof/>
                <w:webHidden/>
                <w:sz w:val="24"/>
                <w:szCs w:val="24"/>
              </w:rPr>
              <w:fldChar w:fldCharType="separate"/>
            </w:r>
            <w:r w:rsidR="00401C5D">
              <w:rPr>
                <w:rFonts w:ascii="Times New Roman" w:hAnsi="Times New Roman"/>
                <w:noProof/>
                <w:webHidden/>
                <w:sz w:val="24"/>
                <w:szCs w:val="24"/>
              </w:rPr>
              <w:t>10</w:t>
            </w:r>
            <w:r w:rsidR="00F94733" w:rsidRPr="00F94733">
              <w:rPr>
                <w:rFonts w:ascii="Times New Roman" w:hAnsi="Times New Roman"/>
                <w:noProof/>
                <w:webHidden/>
                <w:sz w:val="24"/>
                <w:szCs w:val="24"/>
              </w:rPr>
              <w:fldChar w:fldCharType="end"/>
            </w:r>
          </w:hyperlink>
        </w:p>
        <w:p w14:paraId="208FBB45" w14:textId="6326805F" w:rsidR="00F94733" w:rsidRPr="00F94733" w:rsidRDefault="00802A6E">
          <w:pPr>
            <w:pStyle w:val="TOC2"/>
            <w:tabs>
              <w:tab w:val="right" w:leader="dot" w:pos="9060"/>
            </w:tabs>
            <w:rPr>
              <w:rFonts w:ascii="Times New Roman" w:hAnsi="Times New Roman"/>
              <w:noProof/>
              <w:sz w:val="24"/>
              <w:szCs w:val="24"/>
              <w:lang w:eastAsia="en-GB"/>
            </w:rPr>
          </w:pPr>
          <w:hyperlink w:anchor="_Toc106396816" w:history="1">
            <w:r w:rsidR="00F94733" w:rsidRPr="00F94733">
              <w:rPr>
                <w:rStyle w:val="Hyperlink"/>
                <w:rFonts w:ascii="Times New Roman" w:hAnsi="Times New Roman"/>
                <w:noProof/>
                <w:sz w:val="24"/>
                <w:szCs w:val="24"/>
              </w:rPr>
              <w:t>III.1. Arhitectura soluției</w:t>
            </w:r>
            <w:r w:rsidR="00F94733" w:rsidRPr="00F94733">
              <w:rPr>
                <w:rFonts w:ascii="Times New Roman" w:hAnsi="Times New Roman"/>
                <w:noProof/>
                <w:webHidden/>
                <w:sz w:val="24"/>
                <w:szCs w:val="24"/>
              </w:rPr>
              <w:tab/>
            </w:r>
            <w:r w:rsidR="00F94733" w:rsidRPr="00F94733">
              <w:rPr>
                <w:rFonts w:ascii="Times New Roman" w:hAnsi="Times New Roman"/>
                <w:noProof/>
                <w:webHidden/>
                <w:sz w:val="24"/>
                <w:szCs w:val="24"/>
              </w:rPr>
              <w:fldChar w:fldCharType="begin"/>
            </w:r>
            <w:r w:rsidR="00F94733" w:rsidRPr="00F94733">
              <w:rPr>
                <w:rFonts w:ascii="Times New Roman" w:hAnsi="Times New Roman"/>
                <w:noProof/>
                <w:webHidden/>
                <w:sz w:val="24"/>
                <w:szCs w:val="24"/>
              </w:rPr>
              <w:instrText xml:space="preserve"> PAGEREF _Toc106396816 \h </w:instrText>
            </w:r>
            <w:r w:rsidR="00F94733" w:rsidRPr="00F94733">
              <w:rPr>
                <w:rFonts w:ascii="Times New Roman" w:hAnsi="Times New Roman"/>
                <w:noProof/>
                <w:webHidden/>
                <w:sz w:val="24"/>
                <w:szCs w:val="24"/>
              </w:rPr>
            </w:r>
            <w:r w:rsidR="00F94733" w:rsidRPr="00F94733">
              <w:rPr>
                <w:rFonts w:ascii="Times New Roman" w:hAnsi="Times New Roman"/>
                <w:noProof/>
                <w:webHidden/>
                <w:sz w:val="24"/>
                <w:szCs w:val="24"/>
              </w:rPr>
              <w:fldChar w:fldCharType="separate"/>
            </w:r>
            <w:r w:rsidR="00401C5D">
              <w:rPr>
                <w:rFonts w:ascii="Times New Roman" w:hAnsi="Times New Roman"/>
                <w:noProof/>
                <w:webHidden/>
                <w:sz w:val="24"/>
                <w:szCs w:val="24"/>
              </w:rPr>
              <w:t>10</w:t>
            </w:r>
            <w:r w:rsidR="00F94733" w:rsidRPr="00F94733">
              <w:rPr>
                <w:rFonts w:ascii="Times New Roman" w:hAnsi="Times New Roman"/>
                <w:noProof/>
                <w:webHidden/>
                <w:sz w:val="24"/>
                <w:szCs w:val="24"/>
              </w:rPr>
              <w:fldChar w:fldCharType="end"/>
            </w:r>
          </w:hyperlink>
        </w:p>
        <w:p w14:paraId="4510083A" w14:textId="3ED30DA9" w:rsidR="00F94733" w:rsidRPr="00F94733" w:rsidRDefault="00802A6E">
          <w:pPr>
            <w:pStyle w:val="TOC2"/>
            <w:tabs>
              <w:tab w:val="right" w:leader="dot" w:pos="9060"/>
            </w:tabs>
            <w:rPr>
              <w:rFonts w:ascii="Times New Roman" w:hAnsi="Times New Roman"/>
              <w:noProof/>
              <w:sz w:val="24"/>
              <w:szCs w:val="24"/>
              <w:lang w:eastAsia="en-GB"/>
            </w:rPr>
          </w:pPr>
          <w:hyperlink w:anchor="_Toc106396817" w:history="1">
            <w:r w:rsidR="00F94733" w:rsidRPr="00F94733">
              <w:rPr>
                <w:rStyle w:val="Hyperlink"/>
                <w:rFonts w:ascii="Times New Roman" w:hAnsi="Times New Roman"/>
                <w:noProof/>
                <w:sz w:val="24"/>
                <w:szCs w:val="24"/>
              </w:rPr>
              <w:t>III.2. Lista de componente</w:t>
            </w:r>
            <w:r w:rsidR="00F94733" w:rsidRPr="00F94733">
              <w:rPr>
                <w:rFonts w:ascii="Times New Roman" w:hAnsi="Times New Roman"/>
                <w:noProof/>
                <w:webHidden/>
                <w:sz w:val="24"/>
                <w:szCs w:val="24"/>
              </w:rPr>
              <w:tab/>
            </w:r>
            <w:r w:rsidR="00F94733" w:rsidRPr="00F94733">
              <w:rPr>
                <w:rFonts w:ascii="Times New Roman" w:hAnsi="Times New Roman"/>
                <w:noProof/>
                <w:webHidden/>
                <w:sz w:val="24"/>
                <w:szCs w:val="24"/>
              </w:rPr>
              <w:fldChar w:fldCharType="begin"/>
            </w:r>
            <w:r w:rsidR="00F94733" w:rsidRPr="00F94733">
              <w:rPr>
                <w:rFonts w:ascii="Times New Roman" w:hAnsi="Times New Roman"/>
                <w:noProof/>
                <w:webHidden/>
                <w:sz w:val="24"/>
                <w:szCs w:val="24"/>
              </w:rPr>
              <w:instrText xml:space="preserve"> PAGEREF _Toc106396817 \h </w:instrText>
            </w:r>
            <w:r w:rsidR="00F94733" w:rsidRPr="00F94733">
              <w:rPr>
                <w:rFonts w:ascii="Times New Roman" w:hAnsi="Times New Roman"/>
                <w:noProof/>
                <w:webHidden/>
                <w:sz w:val="24"/>
                <w:szCs w:val="24"/>
              </w:rPr>
            </w:r>
            <w:r w:rsidR="00F94733" w:rsidRPr="00F94733">
              <w:rPr>
                <w:rFonts w:ascii="Times New Roman" w:hAnsi="Times New Roman"/>
                <w:noProof/>
                <w:webHidden/>
                <w:sz w:val="24"/>
                <w:szCs w:val="24"/>
              </w:rPr>
              <w:fldChar w:fldCharType="separate"/>
            </w:r>
            <w:r w:rsidR="00401C5D">
              <w:rPr>
                <w:rFonts w:ascii="Times New Roman" w:hAnsi="Times New Roman"/>
                <w:noProof/>
                <w:webHidden/>
                <w:sz w:val="24"/>
                <w:szCs w:val="24"/>
              </w:rPr>
              <w:t>13</w:t>
            </w:r>
            <w:r w:rsidR="00F94733" w:rsidRPr="00F94733">
              <w:rPr>
                <w:rFonts w:ascii="Times New Roman" w:hAnsi="Times New Roman"/>
                <w:noProof/>
                <w:webHidden/>
                <w:sz w:val="24"/>
                <w:szCs w:val="24"/>
              </w:rPr>
              <w:fldChar w:fldCharType="end"/>
            </w:r>
          </w:hyperlink>
        </w:p>
        <w:p w14:paraId="131881D3" w14:textId="7A4C5954" w:rsidR="00F94733" w:rsidRPr="00F94733" w:rsidRDefault="00802A6E">
          <w:pPr>
            <w:pStyle w:val="TOC2"/>
            <w:tabs>
              <w:tab w:val="right" w:leader="dot" w:pos="9060"/>
            </w:tabs>
            <w:rPr>
              <w:rFonts w:ascii="Times New Roman" w:hAnsi="Times New Roman"/>
              <w:noProof/>
              <w:sz w:val="24"/>
              <w:szCs w:val="24"/>
              <w:lang w:eastAsia="en-GB"/>
            </w:rPr>
          </w:pPr>
          <w:hyperlink w:anchor="_Toc106396818" w:history="1">
            <w:r w:rsidR="00F94733" w:rsidRPr="00F94733">
              <w:rPr>
                <w:rStyle w:val="Hyperlink"/>
                <w:rFonts w:ascii="Times New Roman" w:hAnsi="Times New Roman"/>
                <w:noProof/>
                <w:sz w:val="24"/>
                <w:szCs w:val="24"/>
              </w:rPr>
              <w:t>III.3. Descrierea nodului IoT</w:t>
            </w:r>
            <w:r w:rsidR="00F94733" w:rsidRPr="00F94733">
              <w:rPr>
                <w:rFonts w:ascii="Times New Roman" w:hAnsi="Times New Roman"/>
                <w:noProof/>
                <w:webHidden/>
                <w:sz w:val="24"/>
                <w:szCs w:val="24"/>
              </w:rPr>
              <w:tab/>
            </w:r>
            <w:r w:rsidR="00F94733" w:rsidRPr="00F94733">
              <w:rPr>
                <w:rFonts w:ascii="Times New Roman" w:hAnsi="Times New Roman"/>
                <w:noProof/>
                <w:webHidden/>
                <w:sz w:val="24"/>
                <w:szCs w:val="24"/>
              </w:rPr>
              <w:fldChar w:fldCharType="begin"/>
            </w:r>
            <w:r w:rsidR="00F94733" w:rsidRPr="00F94733">
              <w:rPr>
                <w:rFonts w:ascii="Times New Roman" w:hAnsi="Times New Roman"/>
                <w:noProof/>
                <w:webHidden/>
                <w:sz w:val="24"/>
                <w:szCs w:val="24"/>
              </w:rPr>
              <w:instrText xml:space="preserve"> PAGEREF _Toc106396818 \h </w:instrText>
            </w:r>
            <w:r w:rsidR="00F94733" w:rsidRPr="00F94733">
              <w:rPr>
                <w:rFonts w:ascii="Times New Roman" w:hAnsi="Times New Roman"/>
                <w:noProof/>
                <w:webHidden/>
                <w:sz w:val="24"/>
                <w:szCs w:val="24"/>
              </w:rPr>
            </w:r>
            <w:r w:rsidR="00F94733" w:rsidRPr="00F94733">
              <w:rPr>
                <w:rFonts w:ascii="Times New Roman" w:hAnsi="Times New Roman"/>
                <w:noProof/>
                <w:webHidden/>
                <w:sz w:val="24"/>
                <w:szCs w:val="24"/>
              </w:rPr>
              <w:fldChar w:fldCharType="separate"/>
            </w:r>
            <w:r w:rsidR="00401C5D">
              <w:rPr>
                <w:rFonts w:ascii="Times New Roman" w:hAnsi="Times New Roman"/>
                <w:noProof/>
                <w:webHidden/>
                <w:sz w:val="24"/>
                <w:szCs w:val="24"/>
              </w:rPr>
              <w:t>15</w:t>
            </w:r>
            <w:r w:rsidR="00F94733" w:rsidRPr="00F94733">
              <w:rPr>
                <w:rFonts w:ascii="Times New Roman" w:hAnsi="Times New Roman"/>
                <w:noProof/>
                <w:webHidden/>
                <w:sz w:val="24"/>
                <w:szCs w:val="24"/>
              </w:rPr>
              <w:fldChar w:fldCharType="end"/>
            </w:r>
          </w:hyperlink>
        </w:p>
        <w:p w14:paraId="2E392C95" w14:textId="07C9A157" w:rsidR="00F94733" w:rsidRPr="00F94733" w:rsidRDefault="00802A6E">
          <w:pPr>
            <w:pStyle w:val="TOC2"/>
            <w:tabs>
              <w:tab w:val="right" w:leader="dot" w:pos="9060"/>
            </w:tabs>
            <w:rPr>
              <w:rFonts w:ascii="Times New Roman" w:hAnsi="Times New Roman"/>
              <w:noProof/>
              <w:sz w:val="24"/>
              <w:szCs w:val="24"/>
              <w:lang w:eastAsia="en-GB"/>
            </w:rPr>
          </w:pPr>
          <w:hyperlink w:anchor="_Toc106396819" w:history="1">
            <w:r w:rsidR="00F94733" w:rsidRPr="00F94733">
              <w:rPr>
                <w:rStyle w:val="Hyperlink"/>
                <w:rFonts w:ascii="Times New Roman" w:hAnsi="Times New Roman"/>
                <w:noProof/>
                <w:sz w:val="24"/>
                <w:szCs w:val="24"/>
              </w:rPr>
              <w:t xml:space="preserve">III.4. Descrierea </w:t>
            </w:r>
            <w:r w:rsidR="00F94733" w:rsidRPr="00F94733">
              <w:rPr>
                <w:rStyle w:val="Hyperlink"/>
                <w:rFonts w:ascii="Times New Roman" w:hAnsi="Times New Roman"/>
                <w:i/>
                <w:iCs/>
                <w:noProof/>
                <w:sz w:val="24"/>
                <w:szCs w:val="24"/>
              </w:rPr>
              <w:t>Gateway</w:t>
            </w:r>
            <w:r w:rsidR="00F94733" w:rsidRPr="00F94733">
              <w:rPr>
                <w:rStyle w:val="Hyperlink"/>
                <w:rFonts w:ascii="Times New Roman" w:hAnsi="Times New Roman"/>
                <w:noProof/>
                <w:sz w:val="24"/>
                <w:szCs w:val="24"/>
              </w:rPr>
              <w:t>-ului</w:t>
            </w:r>
            <w:r w:rsidR="00F94733" w:rsidRPr="00F94733">
              <w:rPr>
                <w:rFonts w:ascii="Times New Roman" w:hAnsi="Times New Roman"/>
                <w:noProof/>
                <w:webHidden/>
                <w:sz w:val="24"/>
                <w:szCs w:val="24"/>
              </w:rPr>
              <w:tab/>
            </w:r>
            <w:r w:rsidR="00F94733" w:rsidRPr="00F94733">
              <w:rPr>
                <w:rFonts w:ascii="Times New Roman" w:hAnsi="Times New Roman"/>
                <w:noProof/>
                <w:webHidden/>
                <w:sz w:val="24"/>
                <w:szCs w:val="24"/>
              </w:rPr>
              <w:fldChar w:fldCharType="begin"/>
            </w:r>
            <w:r w:rsidR="00F94733" w:rsidRPr="00F94733">
              <w:rPr>
                <w:rFonts w:ascii="Times New Roman" w:hAnsi="Times New Roman"/>
                <w:noProof/>
                <w:webHidden/>
                <w:sz w:val="24"/>
                <w:szCs w:val="24"/>
              </w:rPr>
              <w:instrText xml:space="preserve"> PAGEREF _Toc106396819 \h </w:instrText>
            </w:r>
            <w:r w:rsidR="00F94733" w:rsidRPr="00F94733">
              <w:rPr>
                <w:rFonts w:ascii="Times New Roman" w:hAnsi="Times New Roman"/>
                <w:noProof/>
                <w:webHidden/>
                <w:sz w:val="24"/>
                <w:szCs w:val="24"/>
              </w:rPr>
            </w:r>
            <w:r w:rsidR="00F94733" w:rsidRPr="00F94733">
              <w:rPr>
                <w:rFonts w:ascii="Times New Roman" w:hAnsi="Times New Roman"/>
                <w:noProof/>
                <w:webHidden/>
                <w:sz w:val="24"/>
                <w:szCs w:val="24"/>
              </w:rPr>
              <w:fldChar w:fldCharType="separate"/>
            </w:r>
            <w:r w:rsidR="00401C5D">
              <w:rPr>
                <w:rFonts w:ascii="Times New Roman" w:hAnsi="Times New Roman"/>
                <w:noProof/>
                <w:webHidden/>
                <w:sz w:val="24"/>
                <w:szCs w:val="24"/>
              </w:rPr>
              <w:t>18</w:t>
            </w:r>
            <w:r w:rsidR="00F94733" w:rsidRPr="00F94733">
              <w:rPr>
                <w:rFonts w:ascii="Times New Roman" w:hAnsi="Times New Roman"/>
                <w:noProof/>
                <w:webHidden/>
                <w:sz w:val="24"/>
                <w:szCs w:val="24"/>
              </w:rPr>
              <w:fldChar w:fldCharType="end"/>
            </w:r>
          </w:hyperlink>
        </w:p>
        <w:p w14:paraId="62701B0E" w14:textId="5CEEF172" w:rsidR="00F94733" w:rsidRPr="00F94733" w:rsidRDefault="00802A6E">
          <w:pPr>
            <w:pStyle w:val="TOC2"/>
            <w:tabs>
              <w:tab w:val="right" w:leader="dot" w:pos="9060"/>
            </w:tabs>
            <w:rPr>
              <w:rFonts w:ascii="Times New Roman" w:hAnsi="Times New Roman"/>
              <w:noProof/>
              <w:sz w:val="24"/>
              <w:szCs w:val="24"/>
              <w:lang w:eastAsia="en-GB"/>
            </w:rPr>
          </w:pPr>
          <w:hyperlink w:anchor="_Toc106396820" w:history="1">
            <w:r w:rsidR="00F94733" w:rsidRPr="00F94733">
              <w:rPr>
                <w:rStyle w:val="Hyperlink"/>
                <w:rFonts w:ascii="Times New Roman" w:hAnsi="Times New Roman"/>
                <w:noProof/>
                <w:sz w:val="24"/>
                <w:szCs w:val="24"/>
              </w:rPr>
              <w:t>III.5. Microservicii dezvoltate</w:t>
            </w:r>
            <w:r w:rsidR="00F94733" w:rsidRPr="00F94733">
              <w:rPr>
                <w:rFonts w:ascii="Times New Roman" w:hAnsi="Times New Roman"/>
                <w:noProof/>
                <w:webHidden/>
                <w:sz w:val="24"/>
                <w:szCs w:val="24"/>
              </w:rPr>
              <w:tab/>
            </w:r>
            <w:r w:rsidR="00F94733" w:rsidRPr="00F94733">
              <w:rPr>
                <w:rFonts w:ascii="Times New Roman" w:hAnsi="Times New Roman"/>
                <w:noProof/>
                <w:webHidden/>
                <w:sz w:val="24"/>
                <w:szCs w:val="24"/>
              </w:rPr>
              <w:fldChar w:fldCharType="begin"/>
            </w:r>
            <w:r w:rsidR="00F94733" w:rsidRPr="00F94733">
              <w:rPr>
                <w:rFonts w:ascii="Times New Roman" w:hAnsi="Times New Roman"/>
                <w:noProof/>
                <w:webHidden/>
                <w:sz w:val="24"/>
                <w:szCs w:val="24"/>
              </w:rPr>
              <w:instrText xml:space="preserve"> PAGEREF _Toc106396820 \h </w:instrText>
            </w:r>
            <w:r w:rsidR="00F94733" w:rsidRPr="00F94733">
              <w:rPr>
                <w:rFonts w:ascii="Times New Roman" w:hAnsi="Times New Roman"/>
                <w:noProof/>
                <w:webHidden/>
                <w:sz w:val="24"/>
                <w:szCs w:val="24"/>
              </w:rPr>
            </w:r>
            <w:r w:rsidR="00F94733" w:rsidRPr="00F94733">
              <w:rPr>
                <w:rFonts w:ascii="Times New Roman" w:hAnsi="Times New Roman"/>
                <w:noProof/>
                <w:webHidden/>
                <w:sz w:val="24"/>
                <w:szCs w:val="24"/>
              </w:rPr>
              <w:fldChar w:fldCharType="separate"/>
            </w:r>
            <w:r w:rsidR="00401C5D">
              <w:rPr>
                <w:rFonts w:ascii="Times New Roman" w:hAnsi="Times New Roman"/>
                <w:noProof/>
                <w:webHidden/>
                <w:sz w:val="24"/>
                <w:szCs w:val="24"/>
              </w:rPr>
              <w:t>21</w:t>
            </w:r>
            <w:r w:rsidR="00F94733" w:rsidRPr="00F94733">
              <w:rPr>
                <w:rFonts w:ascii="Times New Roman" w:hAnsi="Times New Roman"/>
                <w:noProof/>
                <w:webHidden/>
                <w:sz w:val="24"/>
                <w:szCs w:val="24"/>
              </w:rPr>
              <w:fldChar w:fldCharType="end"/>
            </w:r>
          </w:hyperlink>
        </w:p>
        <w:p w14:paraId="01CADA81" w14:textId="1951093D" w:rsidR="00F94733" w:rsidRPr="00F94733" w:rsidRDefault="00802A6E">
          <w:pPr>
            <w:pStyle w:val="TOC3"/>
            <w:rPr>
              <w:rFonts w:ascii="Times New Roman" w:hAnsi="Times New Roman"/>
              <w:noProof/>
              <w:sz w:val="24"/>
              <w:szCs w:val="24"/>
              <w:lang w:eastAsia="en-GB"/>
            </w:rPr>
          </w:pPr>
          <w:hyperlink w:anchor="_Toc106396821" w:history="1">
            <w:r w:rsidR="00F94733" w:rsidRPr="00F94733">
              <w:rPr>
                <w:rStyle w:val="Hyperlink"/>
                <w:rFonts w:ascii="Times New Roman" w:hAnsi="Times New Roman"/>
                <w:noProof/>
                <w:sz w:val="24"/>
                <w:szCs w:val="24"/>
              </w:rPr>
              <w:t xml:space="preserve">III.5.1. Microserviciul </w:t>
            </w:r>
            <w:r w:rsidR="00F94733" w:rsidRPr="00F94733">
              <w:rPr>
                <w:rStyle w:val="Hyperlink"/>
                <w:rFonts w:ascii="Times New Roman" w:hAnsi="Times New Roman"/>
                <w:i/>
                <w:iCs/>
                <w:noProof/>
                <w:sz w:val="24"/>
                <w:szCs w:val="24"/>
              </w:rPr>
              <w:t>Cloud Gateway</w:t>
            </w:r>
            <w:r w:rsidR="00F94733" w:rsidRPr="00F94733">
              <w:rPr>
                <w:rFonts w:ascii="Times New Roman" w:hAnsi="Times New Roman"/>
                <w:noProof/>
                <w:webHidden/>
                <w:sz w:val="24"/>
                <w:szCs w:val="24"/>
              </w:rPr>
              <w:tab/>
            </w:r>
            <w:r w:rsidR="00F94733" w:rsidRPr="00F94733">
              <w:rPr>
                <w:rFonts w:ascii="Times New Roman" w:hAnsi="Times New Roman"/>
                <w:noProof/>
                <w:webHidden/>
                <w:sz w:val="24"/>
                <w:szCs w:val="24"/>
              </w:rPr>
              <w:fldChar w:fldCharType="begin"/>
            </w:r>
            <w:r w:rsidR="00F94733" w:rsidRPr="00F94733">
              <w:rPr>
                <w:rFonts w:ascii="Times New Roman" w:hAnsi="Times New Roman"/>
                <w:noProof/>
                <w:webHidden/>
                <w:sz w:val="24"/>
                <w:szCs w:val="24"/>
              </w:rPr>
              <w:instrText xml:space="preserve"> PAGEREF _Toc106396821 \h </w:instrText>
            </w:r>
            <w:r w:rsidR="00F94733" w:rsidRPr="00F94733">
              <w:rPr>
                <w:rFonts w:ascii="Times New Roman" w:hAnsi="Times New Roman"/>
                <w:noProof/>
                <w:webHidden/>
                <w:sz w:val="24"/>
                <w:szCs w:val="24"/>
              </w:rPr>
            </w:r>
            <w:r w:rsidR="00F94733" w:rsidRPr="00F94733">
              <w:rPr>
                <w:rFonts w:ascii="Times New Roman" w:hAnsi="Times New Roman"/>
                <w:noProof/>
                <w:webHidden/>
                <w:sz w:val="24"/>
                <w:szCs w:val="24"/>
              </w:rPr>
              <w:fldChar w:fldCharType="separate"/>
            </w:r>
            <w:r w:rsidR="00401C5D">
              <w:rPr>
                <w:rFonts w:ascii="Times New Roman" w:hAnsi="Times New Roman"/>
                <w:noProof/>
                <w:webHidden/>
                <w:sz w:val="24"/>
                <w:szCs w:val="24"/>
              </w:rPr>
              <w:t>22</w:t>
            </w:r>
            <w:r w:rsidR="00F94733" w:rsidRPr="00F94733">
              <w:rPr>
                <w:rFonts w:ascii="Times New Roman" w:hAnsi="Times New Roman"/>
                <w:noProof/>
                <w:webHidden/>
                <w:sz w:val="24"/>
                <w:szCs w:val="24"/>
              </w:rPr>
              <w:fldChar w:fldCharType="end"/>
            </w:r>
          </w:hyperlink>
        </w:p>
        <w:p w14:paraId="5E2D4859" w14:textId="1DA7AF58" w:rsidR="00F94733" w:rsidRPr="00F94733" w:rsidRDefault="00802A6E">
          <w:pPr>
            <w:pStyle w:val="TOC3"/>
            <w:rPr>
              <w:rFonts w:ascii="Times New Roman" w:hAnsi="Times New Roman"/>
              <w:noProof/>
              <w:sz w:val="24"/>
              <w:szCs w:val="24"/>
              <w:lang w:eastAsia="en-GB"/>
            </w:rPr>
          </w:pPr>
          <w:hyperlink w:anchor="_Toc106396822" w:history="1">
            <w:r w:rsidR="00F94733" w:rsidRPr="00F94733">
              <w:rPr>
                <w:rStyle w:val="Hyperlink"/>
                <w:rFonts w:ascii="Times New Roman" w:hAnsi="Times New Roman"/>
                <w:noProof/>
                <w:sz w:val="24"/>
                <w:szCs w:val="24"/>
              </w:rPr>
              <w:t xml:space="preserve">III.5.2. Microserviciul </w:t>
            </w:r>
            <w:r w:rsidR="00F94733" w:rsidRPr="00F94733">
              <w:rPr>
                <w:rStyle w:val="Hyperlink"/>
                <w:rFonts w:ascii="Times New Roman" w:hAnsi="Times New Roman"/>
                <w:i/>
                <w:iCs/>
                <w:noProof/>
                <w:sz w:val="24"/>
                <w:szCs w:val="24"/>
              </w:rPr>
              <w:t>Config Server</w:t>
            </w:r>
            <w:r w:rsidR="00F94733" w:rsidRPr="00F94733">
              <w:rPr>
                <w:rFonts w:ascii="Times New Roman" w:hAnsi="Times New Roman"/>
                <w:noProof/>
                <w:webHidden/>
                <w:sz w:val="24"/>
                <w:szCs w:val="24"/>
              </w:rPr>
              <w:tab/>
            </w:r>
            <w:r w:rsidR="00F94733" w:rsidRPr="00F94733">
              <w:rPr>
                <w:rFonts w:ascii="Times New Roman" w:hAnsi="Times New Roman"/>
                <w:noProof/>
                <w:webHidden/>
                <w:sz w:val="24"/>
                <w:szCs w:val="24"/>
              </w:rPr>
              <w:fldChar w:fldCharType="begin"/>
            </w:r>
            <w:r w:rsidR="00F94733" w:rsidRPr="00F94733">
              <w:rPr>
                <w:rFonts w:ascii="Times New Roman" w:hAnsi="Times New Roman"/>
                <w:noProof/>
                <w:webHidden/>
                <w:sz w:val="24"/>
                <w:szCs w:val="24"/>
              </w:rPr>
              <w:instrText xml:space="preserve"> PAGEREF _Toc106396822 \h </w:instrText>
            </w:r>
            <w:r w:rsidR="00F94733" w:rsidRPr="00F94733">
              <w:rPr>
                <w:rFonts w:ascii="Times New Roman" w:hAnsi="Times New Roman"/>
                <w:noProof/>
                <w:webHidden/>
                <w:sz w:val="24"/>
                <w:szCs w:val="24"/>
              </w:rPr>
            </w:r>
            <w:r w:rsidR="00F94733" w:rsidRPr="00F94733">
              <w:rPr>
                <w:rFonts w:ascii="Times New Roman" w:hAnsi="Times New Roman"/>
                <w:noProof/>
                <w:webHidden/>
                <w:sz w:val="24"/>
                <w:szCs w:val="24"/>
              </w:rPr>
              <w:fldChar w:fldCharType="separate"/>
            </w:r>
            <w:r w:rsidR="00401C5D">
              <w:rPr>
                <w:rFonts w:ascii="Times New Roman" w:hAnsi="Times New Roman"/>
                <w:noProof/>
                <w:webHidden/>
                <w:sz w:val="24"/>
                <w:szCs w:val="24"/>
              </w:rPr>
              <w:t>25</w:t>
            </w:r>
            <w:r w:rsidR="00F94733" w:rsidRPr="00F94733">
              <w:rPr>
                <w:rFonts w:ascii="Times New Roman" w:hAnsi="Times New Roman"/>
                <w:noProof/>
                <w:webHidden/>
                <w:sz w:val="24"/>
                <w:szCs w:val="24"/>
              </w:rPr>
              <w:fldChar w:fldCharType="end"/>
            </w:r>
          </w:hyperlink>
        </w:p>
        <w:p w14:paraId="0A3D7519" w14:textId="71B0DDF8" w:rsidR="00F94733" w:rsidRPr="00F94733" w:rsidRDefault="00802A6E">
          <w:pPr>
            <w:pStyle w:val="TOC3"/>
            <w:rPr>
              <w:rFonts w:ascii="Times New Roman" w:hAnsi="Times New Roman"/>
              <w:noProof/>
              <w:sz w:val="24"/>
              <w:szCs w:val="24"/>
              <w:lang w:eastAsia="en-GB"/>
            </w:rPr>
          </w:pPr>
          <w:hyperlink w:anchor="_Toc106396823" w:history="1">
            <w:r w:rsidR="00F94733" w:rsidRPr="00F94733">
              <w:rPr>
                <w:rStyle w:val="Hyperlink"/>
                <w:rFonts w:ascii="Times New Roman" w:hAnsi="Times New Roman"/>
                <w:noProof/>
                <w:sz w:val="24"/>
                <w:szCs w:val="24"/>
              </w:rPr>
              <w:t xml:space="preserve">III.5.3. Microserviciul </w:t>
            </w:r>
            <w:r w:rsidR="00F94733" w:rsidRPr="00F94733">
              <w:rPr>
                <w:rStyle w:val="Hyperlink"/>
                <w:rFonts w:ascii="Times New Roman" w:hAnsi="Times New Roman"/>
                <w:i/>
                <w:iCs/>
                <w:noProof/>
                <w:sz w:val="24"/>
                <w:szCs w:val="24"/>
              </w:rPr>
              <w:t>Service Discovery</w:t>
            </w:r>
            <w:r w:rsidR="00F94733" w:rsidRPr="00F94733">
              <w:rPr>
                <w:rFonts w:ascii="Times New Roman" w:hAnsi="Times New Roman"/>
                <w:noProof/>
                <w:webHidden/>
                <w:sz w:val="24"/>
                <w:szCs w:val="24"/>
              </w:rPr>
              <w:tab/>
            </w:r>
            <w:r w:rsidR="00F94733" w:rsidRPr="00F94733">
              <w:rPr>
                <w:rFonts w:ascii="Times New Roman" w:hAnsi="Times New Roman"/>
                <w:noProof/>
                <w:webHidden/>
                <w:sz w:val="24"/>
                <w:szCs w:val="24"/>
              </w:rPr>
              <w:fldChar w:fldCharType="begin"/>
            </w:r>
            <w:r w:rsidR="00F94733" w:rsidRPr="00F94733">
              <w:rPr>
                <w:rFonts w:ascii="Times New Roman" w:hAnsi="Times New Roman"/>
                <w:noProof/>
                <w:webHidden/>
                <w:sz w:val="24"/>
                <w:szCs w:val="24"/>
              </w:rPr>
              <w:instrText xml:space="preserve"> PAGEREF _Toc106396823 \h </w:instrText>
            </w:r>
            <w:r w:rsidR="00F94733" w:rsidRPr="00F94733">
              <w:rPr>
                <w:rFonts w:ascii="Times New Roman" w:hAnsi="Times New Roman"/>
                <w:noProof/>
                <w:webHidden/>
                <w:sz w:val="24"/>
                <w:szCs w:val="24"/>
              </w:rPr>
            </w:r>
            <w:r w:rsidR="00F94733" w:rsidRPr="00F94733">
              <w:rPr>
                <w:rFonts w:ascii="Times New Roman" w:hAnsi="Times New Roman"/>
                <w:noProof/>
                <w:webHidden/>
                <w:sz w:val="24"/>
                <w:szCs w:val="24"/>
              </w:rPr>
              <w:fldChar w:fldCharType="separate"/>
            </w:r>
            <w:r w:rsidR="00401C5D">
              <w:rPr>
                <w:rFonts w:ascii="Times New Roman" w:hAnsi="Times New Roman"/>
                <w:noProof/>
                <w:webHidden/>
                <w:sz w:val="24"/>
                <w:szCs w:val="24"/>
              </w:rPr>
              <w:t>25</w:t>
            </w:r>
            <w:r w:rsidR="00F94733" w:rsidRPr="00F94733">
              <w:rPr>
                <w:rFonts w:ascii="Times New Roman" w:hAnsi="Times New Roman"/>
                <w:noProof/>
                <w:webHidden/>
                <w:sz w:val="24"/>
                <w:szCs w:val="24"/>
              </w:rPr>
              <w:fldChar w:fldCharType="end"/>
            </w:r>
          </w:hyperlink>
        </w:p>
        <w:p w14:paraId="72C206BD" w14:textId="2909D6FB" w:rsidR="00F94733" w:rsidRPr="00F94733" w:rsidRDefault="00802A6E">
          <w:pPr>
            <w:pStyle w:val="TOC3"/>
            <w:rPr>
              <w:rFonts w:ascii="Times New Roman" w:hAnsi="Times New Roman"/>
              <w:noProof/>
              <w:sz w:val="24"/>
              <w:szCs w:val="24"/>
              <w:lang w:eastAsia="en-GB"/>
            </w:rPr>
          </w:pPr>
          <w:hyperlink w:anchor="_Toc106396824" w:history="1">
            <w:r w:rsidR="00F94733" w:rsidRPr="00F94733">
              <w:rPr>
                <w:rStyle w:val="Hyperlink"/>
                <w:rFonts w:ascii="Times New Roman" w:hAnsi="Times New Roman"/>
                <w:noProof/>
                <w:sz w:val="24"/>
                <w:szCs w:val="24"/>
              </w:rPr>
              <w:t>III.5.4. Microserviciul OLTP</w:t>
            </w:r>
            <w:r w:rsidR="00F94733" w:rsidRPr="00F94733">
              <w:rPr>
                <w:rFonts w:ascii="Times New Roman" w:hAnsi="Times New Roman"/>
                <w:noProof/>
                <w:webHidden/>
                <w:sz w:val="24"/>
                <w:szCs w:val="24"/>
              </w:rPr>
              <w:tab/>
            </w:r>
            <w:r w:rsidR="00F94733" w:rsidRPr="00F94733">
              <w:rPr>
                <w:rFonts w:ascii="Times New Roman" w:hAnsi="Times New Roman"/>
                <w:noProof/>
                <w:webHidden/>
                <w:sz w:val="24"/>
                <w:szCs w:val="24"/>
              </w:rPr>
              <w:fldChar w:fldCharType="begin"/>
            </w:r>
            <w:r w:rsidR="00F94733" w:rsidRPr="00F94733">
              <w:rPr>
                <w:rFonts w:ascii="Times New Roman" w:hAnsi="Times New Roman"/>
                <w:noProof/>
                <w:webHidden/>
                <w:sz w:val="24"/>
                <w:szCs w:val="24"/>
              </w:rPr>
              <w:instrText xml:space="preserve"> PAGEREF _Toc106396824 \h </w:instrText>
            </w:r>
            <w:r w:rsidR="00F94733" w:rsidRPr="00F94733">
              <w:rPr>
                <w:rFonts w:ascii="Times New Roman" w:hAnsi="Times New Roman"/>
                <w:noProof/>
                <w:webHidden/>
                <w:sz w:val="24"/>
                <w:szCs w:val="24"/>
              </w:rPr>
            </w:r>
            <w:r w:rsidR="00F94733" w:rsidRPr="00F94733">
              <w:rPr>
                <w:rFonts w:ascii="Times New Roman" w:hAnsi="Times New Roman"/>
                <w:noProof/>
                <w:webHidden/>
                <w:sz w:val="24"/>
                <w:szCs w:val="24"/>
              </w:rPr>
              <w:fldChar w:fldCharType="separate"/>
            </w:r>
            <w:r w:rsidR="00401C5D">
              <w:rPr>
                <w:rFonts w:ascii="Times New Roman" w:hAnsi="Times New Roman"/>
                <w:noProof/>
                <w:webHidden/>
                <w:sz w:val="24"/>
                <w:szCs w:val="24"/>
              </w:rPr>
              <w:t>25</w:t>
            </w:r>
            <w:r w:rsidR="00F94733" w:rsidRPr="00F94733">
              <w:rPr>
                <w:rFonts w:ascii="Times New Roman" w:hAnsi="Times New Roman"/>
                <w:noProof/>
                <w:webHidden/>
                <w:sz w:val="24"/>
                <w:szCs w:val="24"/>
              </w:rPr>
              <w:fldChar w:fldCharType="end"/>
            </w:r>
          </w:hyperlink>
        </w:p>
        <w:p w14:paraId="18896584" w14:textId="1D5FB466" w:rsidR="00F94733" w:rsidRPr="00F94733" w:rsidRDefault="00802A6E">
          <w:pPr>
            <w:pStyle w:val="TOC3"/>
            <w:rPr>
              <w:rFonts w:ascii="Times New Roman" w:hAnsi="Times New Roman"/>
              <w:noProof/>
              <w:sz w:val="24"/>
              <w:szCs w:val="24"/>
              <w:lang w:eastAsia="en-GB"/>
            </w:rPr>
          </w:pPr>
          <w:hyperlink w:anchor="_Toc106396825" w:history="1">
            <w:r w:rsidR="00F94733" w:rsidRPr="00F94733">
              <w:rPr>
                <w:rStyle w:val="Hyperlink"/>
                <w:rFonts w:ascii="Times New Roman" w:hAnsi="Times New Roman"/>
                <w:noProof/>
                <w:sz w:val="24"/>
                <w:szCs w:val="24"/>
              </w:rPr>
              <w:t xml:space="preserve">III.5.5. Microserviciul </w:t>
            </w:r>
            <w:r w:rsidR="00F94733" w:rsidRPr="00F94733">
              <w:rPr>
                <w:rStyle w:val="Hyperlink"/>
                <w:rFonts w:ascii="Times New Roman" w:hAnsi="Times New Roman"/>
                <w:i/>
                <w:iCs/>
                <w:noProof/>
                <w:sz w:val="24"/>
                <w:szCs w:val="24"/>
              </w:rPr>
              <w:t>Data Warehouse</w:t>
            </w:r>
            <w:r w:rsidR="00F94733" w:rsidRPr="00F94733">
              <w:rPr>
                <w:rFonts w:ascii="Times New Roman" w:hAnsi="Times New Roman"/>
                <w:noProof/>
                <w:webHidden/>
                <w:sz w:val="24"/>
                <w:szCs w:val="24"/>
              </w:rPr>
              <w:tab/>
            </w:r>
            <w:r w:rsidR="00F94733" w:rsidRPr="00F94733">
              <w:rPr>
                <w:rFonts w:ascii="Times New Roman" w:hAnsi="Times New Roman"/>
                <w:noProof/>
                <w:webHidden/>
                <w:sz w:val="24"/>
                <w:szCs w:val="24"/>
              </w:rPr>
              <w:fldChar w:fldCharType="begin"/>
            </w:r>
            <w:r w:rsidR="00F94733" w:rsidRPr="00F94733">
              <w:rPr>
                <w:rFonts w:ascii="Times New Roman" w:hAnsi="Times New Roman"/>
                <w:noProof/>
                <w:webHidden/>
                <w:sz w:val="24"/>
                <w:szCs w:val="24"/>
              </w:rPr>
              <w:instrText xml:space="preserve"> PAGEREF _Toc106396825 \h </w:instrText>
            </w:r>
            <w:r w:rsidR="00F94733" w:rsidRPr="00F94733">
              <w:rPr>
                <w:rFonts w:ascii="Times New Roman" w:hAnsi="Times New Roman"/>
                <w:noProof/>
                <w:webHidden/>
                <w:sz w:val="24"/>
                <w:szCs w:val="24"/>
              </w:rPr>
            </w:r>
            <w:r w:rsidR="00F94733" w:rsidRPr="00F94733">
              <w:rPr>
                <w:rFonts w:ascii="Times New Roman" w:hAnsi="Times New Roman"/>
                <w:noProof/>
                <w:webHidden/>
                <w:sz w:val="24"/>
                <w:szCs w:val="24"/>
              </w:rPr>
              <w:fldChar w:fldCharType="separate"/>
            </w:r>
            <w:r w:rsidR="00401C5D">
              <w:rPr>
                <w:rFonts w:ascii="Times New Roman" w:hAnsi="Times New Roman"/>
                <w:noProof/>
                <w:webHidden/>
                <w:sz w:val="24"/>
                <w:szCs w:val="24"/>
              </w:rPr>
              <w:t>29</w:t>
            </w:r>
            <w:r w:rsidR="00F94733" w:rsidRPr="00F94733">
              <w:rPr>
                <w:rFonts w:ascii="Times New Roman" w:hAnsi="Times New Roman"/>
                <w:noProof/>
                <w:webHidden/>
                <w:sz w:val="24"/>
                <w:szCs w:val="24"/>
              </w:rPr>
              <w:fldChar w:fldCharType="end"/>
            </w:r>
          </w:hyperlink>
        </w:p>
        <w:p w14:paraId="6A083F4F" w14:textId="24BE1967" w:rsidR="00F94733" w:rsidRPr="00F94733" w:rsidRDefault="00802A6E">
          <w:pPr>
            <w:pStyle w:val="TOC3"/>
            <w:rPr>
              <w:rFonts w:ascii="Times New Roman" w:hAnsi="Times New Roman"/>
              <w:noProof/>
              <w:sz w:val="24"/>
              <w:szCs w:val="24"/>
              <w:lang w:eastAsia="en-GB"/>
            </w:rPr>
          </w:pPr>
          <w:hyperlink w:anchor="_Toc106396826" w:history="1">
            <w:r w:rsidR="00F94733" w:rsidRPr="00F94733">
              <w:rPr>
                <w:rStyle w:val="Hyperlink"/>
                <w:rFonts w:ascii="Times New Roman" w:hAnsi="Times New Roman"/>
                <w:noProof/>
                <w:sz w:val="24"/>
                <w:szCs w:val="24"/>
              </w:rPr>
              <w:t>III.5.6. Microserviciul ML</w:t>
            </w:r>
            <w:r w:rsidR="00F94733" w:rsidRPr="00F94733">
              <w:rPr>
                <w:rFonts w:ascii="Times New Roman" w:hAnsi="Times New Roman"/>
                <w:noProof/>
                <w:webHidden/>
                <w:sz w:val="24"/>
                <w:szCs w:val="24"/>
              </w:rPr>
              <w:tab/>
            </w:r>
            <w:r w:rsidR="00F94733" w:rsidRPr="00F94733">
              <w:rPr>
                <w:rFonts w:ascii="Times New Roman" w:hAnsi="Times New Roman"/>
                <w:noProof/>
                <w:webHidden/>
                <w:sz w:val="24"/>
                <w:szCs w:val="24"/>
              </w:rPr>
              <w:fldChar w:fldCharType="begin"/>
            </w:r>
            <w:r w:rsidR="00F94733" w:rsidRPr="00F94733">
              <w:rPr>
                <w:rFonts w:ascii="Times New Roman" w:hAnsi="Times New Roman"/>
                <w:noProof/>
                <w:webHidden/>
                <w:sz w:val="24"/>
                <w:szCs w:val="24"/>
              </w:rPr>
              <w:instrText xml:space="preserve"> PAGEREF _Toc106396826 \h </w:instrText>
            </w:r>
            <w:r w:rsidR="00F94733" w:rsidRPr="00F94733">
              <w:rPr>
                <w:rFonts w:ascii="Times New Roman" w:hAnsi="Times New Roman"/>
                <w:noProof/>
                <w:webHidden/>
                <w:sz w:val="24"/>
                <w:szCs w:val="24"/>
              </w:rPr>
            </w:r>
            <w:r w:rsidR="00F94733" w:rsidRPr="00F94733">
              <w:rPr>
                <w:rFonts w:ascii="Times New Roman" w:hAnsi="Times New Roman"/>
                <w:noProof/>
                <w:webHidden/>
                <w:sz w:val="24"/>
                <w:szCs w:val="24"/>
              </w:rPr>
              <w:fldChar w:fldCharType="separate"/>
            </w:r>
            <w:r w:rsidR="00401C5D">
              <w:rPr>
                <w:rFonts w:ascii="Times New Roman" w:hAnsi="Times New Roman"/>
                <w:noProof/>
                <w:webHidden/>
                <w:sz w:val="24"/>
                <w:szCs w:val="24"/>
              </w:rPr>
              <w:t>32</w:t>
            </w:r>
            <w:r w:rsidR="00F94733" w:rsidRPr="00F94733">
              <w:rPr>
                <w:rFonts w:ascii="Times New Roman" w:hAnsi="Times New Roman"/>
                <w:noProof/>
                <w:webHidden/>
                <w:sz w:val="24"/>
                <w:szCs w:val="24"/>
              </w:rPr>
              <w:fldChar w:fldCharType="end"/>
            </w:r>
          </w:hyperlink>
        </w:p>
        <w:p w14:paraId="5971A90B" w14:textId="7A9D18B0" w:rsidR="00F94733" w:rsidRPr="00F94733" w:rsidRDefault="00802A6E">
          <w:pPr>
            <w:pStyle w:val="TOC3"/>
            <w:rPr>
              <w:rFonts w:ascii="Times New Roman" w:hAnsi="Times New Roman"/>
              <w:noProof/>
              <w:sz w:val="24"/>
              <w:szCs w:val="24"/>
              <w:lang w:eastAsia="en-GB"/>
            </w:rPr>
          </w:pPr>
          <w:hyperlink w:anchor="_Toc106396827" w:history="1">
            <w:r w:rsidR="00F94733" w:rsidRPr="00F94733">
              <w:rPr>
                <w:rStyle w:val="Hyperlink"/>
                <w:rFonts w:ascii="Times New Roman" w:hAnsi="Times New Roman"/>
                <w:noProof/>
                <w:sz w:val="24"/>
                <w:szCs w:val="24"/>
              </w:rPr>
              <w:t>III.5.7. Microserviciul de interfață grafică</w:t>
            </w:r>
            <w:r w:rsidR="00F94733" w:rsidRPr="00F94733">
              <w:rPr>
                <w:rFonts w:ascii="Times New Roman" w:hAnsi="Times New Roman"/>
                <w:noProof/>
                <w:webHidden/>
                <w:sz w:val="24"/>
                <w:szCs w:val="24"/>
              </w:rPr>
              <w:tab/>
            </w:r>
            <w:r w:rsidR="00F94733" w:rsidRPr="00F94733">
              <w:rPr>
                <w:rFonts w:ascii="Times New Roman" w:hAnsi="Times New Roman"/>
                <w:noProof/>
                <w:webHidden/>
                <w:sz w:val="24"/>
                <w:szCs w:val="24"/>
              </w:rPr>
              <w:fldChar w:fldCharType="begin"/>
            </w:r>
            <w:r w:rsidR="00F94733" w:rsidRPr="00F94733">
              <w:rPr>
                <w:rFonts w:ascii="Times New Roman" w:hAnsi="Times New Roman"/>
                <w:noProof/>
                <w:webHidden/>
                <w:sz w:val="24"/>
                <w:szCs w:val="24"/>
              </w:rPr>
              <w:instrText xml:space="preserve"> PAGEREF _Toc106396827 \h </w:instrText>
            </w:r>
            <w:r w:rsidR="00F94733" w:rsidRPr="00F94733">
              <w:rPr>
                <w:rFonts w:ascii="Times New Roman" w:hAnsi="Times New Roman"/>
                <w:noProof/>
                <w:webHidden/>
                <w:sz w:val="24"/>
                <w:szCs w:val="24"/>
              </w:rPr>
            </w:r>
            <w:r w:rsidR="00F94733" w:rsidRPr="00F94733">
              <w:rPr>
                <w:rFonts w:ascii="Times New Roman" w:hAnsi="Times New Roman"/>
                <w:noProof/>
                <w:webHidden/>
                <w:sz w:val="24"/>
                <w:szCs w:val="24"/>
              </w:rPr>
              <w:fldChar w:fldCharType="separate"/>
            </w:r>
            <w:r w:rsidR="00401C5D">
              <w:rPr>
                <w:rFonts w:ascii="Times New Roman" w:hAnsi="Times New Roman"/>
                <w:noProof/>
                <w:webHidden/>
                <w:sz w:val="24"/>
                <w:szCs w:val="24"/>
              </w:rPr>
              <w:t>35</w:t>
            </w:r>
            <w:r w:rsidR="00F94733" w:rsidRPr="00F94733">
              <w:rPr>
                <w:rFonts w:ascii="Times New Roman" w:hAnsi="Times New Roman"/>
                <w:noProof/>
                <w:webHidden/>
                <w:sz w:val="24"/>
                <w:szCs w:val="24"/>
              </w:rPr>
              <w:fldChar w:fldCharType="end"/>
            </w:r>
          </w:hyperlink>
        </w:p>
        <w:p w14:paraId="786EE1AF" w14:textId="76E9C341" w:rsidR="00F94733" w:rsidRPr="00F94733" w:rsidRDefault="00802A6E">
          <w:pPr>
            <w:pStyle w:val="TOC1"/>
            <w:tabs>
              <w:tab w:val="right" w:leader="dot" w:pos="9060"/>
            </w:tabs>
            <w:rPr>
              <w:rFonts w:ascii="Times New Roman" w:hAnsi="Times New Roman"/>
              <w:noProof/>
              <w:sz w:val="24"/>
              <w:szCs w:val="24"/>
              <w:lang w:eastAsia="en-GB"/>
            </w:rPr>
          </w:pPr>
          <w:hyperlink w:anchor="_Toc106396828" w:history="1">
            <w:r w:rsidR="00F94733" w:rsidRPr="00F94733">
              <w:rPr>
                <w:rStyle w:val="Hyperlink"/>
                <w:rFonts w:ascii="Times New Roman" w:hAnsi="Times New Roman"/>
                <w:noProof/>
                <w:sz w:val="24"/>
                <w:szCs w:val="24"/>
              </w:rPr>
              <w:t>Concluzii</w:t>
            </w:r>
            <w:r w:rsidR="00F94733" w:rsidRPr="00F94733">
              <w:rPr>
                <w:rFonts w:ascii="Times New Roman" w:hAnsi="Times New Roman"/>
                <w:noProof/>
                <w:webHidden/>
                <w:sz w:val="24"/>
                <w:szCs w:val="24"/>
              </w:rPr>
              <w:tab/>
            </w:r>
            <w:r w:rsidR="00F94733" w:rsidRPr="00F94733">
              <w:rPr>
                <w:rFonts w:ascii="Times New Roman" w:hAnsi="Times New Roman"/>
                <w:noProof/>
                <w:webHidden/>
                <w:sz w:val="24"/>
                <w:szCs w:val="24"/>
              </w:rPr>
              <w:fldChar w:fldCharType="begin"/>
            </w:r>
            <w:r w:rsidR="00F94733" w:rsidRPr="00F94733">
              <w:rPr>
                <w:rFonts w:ascii="Times New Roman" w:hAnsi="Times New Roman"/>
                <w:noProof/>
                <w:webHidden/>
                <w:sz w:val="24"/>
                <w:szCs w:val="24"/>
              </w:rPr>
              <w:instrText xml:space="preserve"> PAGEREF _Toc106396828 \h </w:instrText>
            </w:r>
            <w:r w:rsidR="00F94733" w:rsidRPr="00F94733">
              <w:rPr>
                <w:rFonts w:ascii="Times New Roman" w:hAnsi="Times New Roman"/>
                <w:noProof/>
                <w:webHidden/>
                <w:sz w:val="24"/>
                <w:szCs w:val="24"/>
              </w:rPr>
            </w:r>
            <w:r w:rsidR="00F94733" w:rsidRPr="00F94733">
              <w:rPr>
                <w:rFonts w:ascii="Times New Roman" w:hAnsi="Times New Roman"/>
                <w:noProof/>
                <w:webHidden/>
                <w:sz w:val="24"/>
                <w:szCs w:val="24"/>
              </w:rPr>
              <w:fldChar w:fldCharType="separate"/>
            </w:r>
            <w:r w:rsidR="00401C5D">
              <w:rPr>
                <w:rFonts w:ascii="Times New Roman" w:hAnsi="Times New Roman"/>
                <w:noProof/>
                <w:webHidden/>
                <w:sz w:val="24"/>
                <w:szCs w:val="24"/>
              </w:rPr>
              <w:t>40</w:t>
            </w:r>
            <w:r w:rsidR="00F94733" w:rsidRPr="00F94733">
              <w:rPr>
                <w:rFonts w:ascii="Times New Roman" w:hAnsi="Times New Roman"/>
                <w:noProof/>
                <w:webHidden/>
                <w:sz w:val="24"/>
                <w:szCs w:val="24"/>
              </w:rPr>
              <w:fldChar w:fldCharType="end"/>
            </w:r>
          </w:hyperlink>
        </w:p>
        <w:p w14:paraId="50D4FCD8" w14:textId="42D29E1A" w:rsidR="00F94733" w:rsidRPr="00F94733" w:rsidRDefault="00802A6E">
          <w:pPr>
            <w:pStyle w:val="TOC1"/>
            <w:tabs>
              <w:tab w:val="right" w:leader="dot" w:pos="9060"/>
            </w:tabs>
            <w:rPr>
              <w:rFonts w:ascii="Times New Roman" w:hAnsi="Times New Roman"/>
              <w:noProof/>
              <w:sz w:val="24"/>
              <w:szCs w:val="24"/>
              <w:lang w:eastAsia="en-GB"/>
            </w:rPr>
          </w:pPr>
          <w:hyperlink w:anchor="_Toc106396829" w:history="1">
            <w:r w:rsidR="00F94733" w:rsidRPr="00F94733">
              <w:rPr>
                <w:rStyle w:val="Hyperlink"/>
                <w:rFonts w:ascii="Times New Roman" w:hAnsi="Times New Roman"/>
                <w:noProof/>
                <w:sz w:val="24"/>
                <w:szCs w:val="24"/>
              </w:rPr>
              <w:t>Bibliografie</w:t>
            </w:r>
            <w:r w:rsidR="00F94733" w:rsidRPr="00F94733">
              <w:rPr>
                <w:rFonts w:ascii="Times New Roman" w:hAnsi="Times New Roman"/>
                <w:noProof/>
                <w:webHidden/>
                <w:sz w:val="24"/>
                <w:szCs w:val="24"/>
              </w:rPr>
              <w:tab/>
            </w:r>
            <w:r w:rsidR="00F94733" w:rsidRPr="00F94733">
              <w:rPr>
                <w:rFonts w:ascii="Times New Roman" w:hAnsi="Times New Roman"/>
                <w:noProof/>
                <w:webHidden/>
                <w:sz w:val="24"/>
                <w:szCs w:val="24"/>
              </w:rPr>
              <w:fldChar w:fldCharType="begin"/>
            </w:r>
            <w:r w:rsidR="00F94733" w:rsidRPr="00F94733">
              <w:rPr>
                <w:rFonts w:ascii="Times New Roman" w:hAnsi="Times New Roman"/>
                <w:noProof/>
                <w:webHidden/>
                <w:sz w:val="24"/>
                <w:szCs w:val="24"/>
              </w:rPr>
              <w:instrText xml:space="preserve"> PAGEREF _Toc106396829 \h </w:instrText>
            </w:r>
            <w:r w:rsidR="00F94733" w:rsidRPr="00F94733">
              <w:rPr>
                <w:rFonts w:ascii="Times New Roman" w:hAnsi="Times New Roman"/>
                <w:noProof/>
                <w:webHidden/>
                <w:sz w:val="24"/>
                <w:szCs w:val="24"/>
              </w:rPr>
            </w:r>
            <w:r w:rsidR="00F94733" w:rsidRPr="00F94733">
              <w:rPr>
                <w:rFonts w:ascii="Times New Roman" w:hAnsi="Times New Roman"/>
                <w:noProof/>
                <w:webHidden/>
                <w:sz w:val="24"/>
                <w:szCs w:val="24"/>
              </w:rPr>
              <w:fldChar w:fldCharType="separate"/>
            </w:r>
            <w:r w:rsidR="00401C5D">
              <w:rPr>
                <w:rFonts w:ascii="Times New Roman" w:hAnsi="Times New Roman"/>
                <w:noProof/>
                <w:webHidden/>
                <w:sz w:val="24"/>
                <w:szCs w:val="24"/>
              </w:rPr>
              <w:t>42</w:t>
            </w:r>
            <w:r w:rsidR="00F94733" w:rsidRPr="00F94733">
              <w:rPr>
                <w:rFonts w:ascii="Times New Roman" w:hAnsi="Times New Roman"/>
                <w:noProof/>
                <w:webHidden/>
                <w:sz w:val="24"/>
                <w:szCs w:val="24"/>
              </w:rPr>
              <w:fldChar w:fldCharType="end"/>
            </w:r>
          </w:hyperlink>
        </w:p>
        <w:p w14:paraId="47593003" w14:textId="15F4D77E" w:rsidR="00981187" w:rsidRPr="00335252" w:rsidRDefault="00981187" w:rsidP="00981187">
          <w:pPr>
            <w:rPr>
              <w:rFonts w:ascii="Times New Roman" w:hAnsi="Times New Roman" w:cs="Times New Roman"/>
            </w:rPr>
          </w:pPr>
          <w:r w:rsidRPr="00F94733">
            <w:rPr>
              <w:rFonts w:ascii="Times New Roman" w:hAnsi="Times New Roman" w:cs="Times New Roman"/>
              <w:sz w:val="24"/>
              <w:szCs w:val="24"/>
            </w:rPr>
            <w:fldChar w:fldCharType="end"/>
          </w:r>
        </w:p>
      </w:sdtContent>
    </w:sdt>
    <w:p w14:paraId="4393B6B6" w14:textId="77777777" w:rsidR="00981187" w:rsidRPr="00335252" w:rsidRDefault="00981187" w:rsidP="00F94733">
      <w:pPr>
        <w:pStyle w:val="TOC3"/>
      </w:pPr>
    </w:p>
    <w:p w14:paraId="605E4C6F" w14:textId="2F043C6A" w:rsidR="00673C7A" w:rsidRDefault="00673C7A" w:rsidP="00F94733">
      <w:pPr>
        <w:pStyle w:val="TOC3"/>
        <w:sectPr w:rsidR="00673C7A" w:rsidSect="00382634">
          <w:footerReference w:type="even" r:id="rId10"/>
          <w:footerReference w:type="default" r:id="rId11"/>
          <w:pgSz w:w="11906" w:h="16838"/>
          <w:pgMar w:top="1418" w:right="1418" w:bottom="1418" w:left="1418" w:header="708" w:footer="708" w:gutter="0"/>
          <w:cols w:space="708"/>
          <w:docGrid w:linePitch="360"/>
        </w:sectPr>
      </w:pPr>
    </w:p>
    <w:p w14:paraId="520D44D1" w14:textId="77777777" w:rsidR="00981187" w:rsidRDefault="00981187" w:rsidP="00981187">
      <w:pPr>
        <w:pStyle w:val="Heading1"/>
        <w:jc w:val="center"/>
        <w:rPr>
          <w:rFonts w:ascii="Times New Roman" w:hAnsi="Times New Roman" w:cs="Times New Roman"/>
        </w:rPr>
      </w:pPr>
      <w:bookmarkStart w:id="42" w:name="_Toc106396804"/>
      <w:r>
        <w:rPr>
          <w:rFonts w:ascii="Times New Roman" w:hAnsi="Times New Roman" w:cs="Times New Roman"/>
        </w:rPr>
        <w:lastRenderedPageBreak/>
        <w:t xml:space="preserve">I. </w:t>
      </w:r>
      <w:r w:rsidRPr="00335252">
        <w:rPr>
          <w:rFonts w:ascii="Times New Roman" w:hAnsi="Times New Roman" w:cs="Times New Roman"/>
        </w:rPr>
        <w:t>Introducere</w:t>
      </w:r>
      <w:bookmarkEnd w:id="42"/>
    </w:p>
    <w:p w14:paraId="6215DB6B" w14:textId="77777777" w:rsidR="00981187" w:rsidRPr="00897140" w:rsidRDefault="00981187" w:rsidP="00981187"/>
    <w:p w14:paraId="7B8F7B5F" w14:textId="77777777" w:rsidR="00981187" w:rsidRPr="00335252" w:rsidRDefault="00981187" w:rsidP="00981187">
      <w:pPr>
        <w:ind w:firstLine="708"/>
        <w:rPr>
          <w:rFonts w:ascii="Times New Roman" w:hAnsi="Times New Roman" w:cs="Times New Roman"/>
          <w:sz w:val="24"/>
          <w:szCs w:val="24"/>
        </w:rPr>
      </w:pPr>
      <w:r w:rsidRPr="00335252">
        <w:rPr>
          <w:rFonts w:ascii="Times New Roman" w:hAnsi="Times New Roman" w:cs="Times New Roman"/>
          <w:sz w:val="24"/>
          <w:szCs w:val="24"/>
        </w:rPr>
        <w:t xml:space="preserve">Conectivitatea a devenit omniprezentă în viața modernă, transformând monitorizarea și controlul de la distanță </w:t>
      </w:r>
      <w:r>
        <w:rPr>
          <w:rFonts w:ascii="Times New Roman" w:hAnsi="Times New Roman" w:cs="Times New Roman"/>
          <w:sz w:val="24"/>
          <w:szCs w:val="24"/>
        </w:rPr>
        <w:t>într-</w:t>
      </w:r>
      <w:r w:rsidRPr="00335252">
        <w:rPr>
          <w:rFonts w:ascii="Times New Roman" w:hAnsi="Times New Roman" w:cs="Times New Roman"/>
          <w:sz w:val="24"/>
          <w:szCs w:val="24"/>
        </w:rPr>
        <w:t xml:space="preserve">un lucru facil, îmbunătățind calitatea vieții prin creșterea calității aerului sau prin automatizarea diferitelor </w:t>
      </w:r>
      <w:r>
        <w:rPr>
          <w:rFonts w:ascii="Times New Roman" w:hAnsi="Times New Roman" w:cs="Times New Roman"/>
          <w:sz w:val="24"/>
          <w:szCs w:val="24"/>
        </w:rPr>
        <w:t>activități</w:t>
      </w:r>
      <w:r w:rsidRPr="00335252">
        <w:rPr>
          <w:rFonts w:ascii="Times New Roman" w:hAnsi="Times New Roman" w:cs="Times New Roman"/>
          <w:sz w:val="24"/>
          <w:szCs w:val="24"/>
        </w:rPr>
        <w:t xml:space="preserve"> casnice.</w:t>
      </w:r>
    </w:p>
    <w:p w14:paraId="4A7CF41B" w14:textId="46B36C8A" w:rsidR="00981187" w:rsidRPr="00335252" w:rsidRDefault="00981187" w:rsidP="00981187">
      <w:pPr>
        <w:ind w:firstLine="708"/>
        <w:rPr>
          <w:rFonts w:ascii="Times New Roman" w:hAnsi="Times New Roman" w:cs="Times New Roman"/>
          <w:sz w:val="24"/>
          <w:szCs w:val="24"/>
        </w:rPr>
      </w:pPr>
      <w:r w:rsidRPr="00335252">
        <w:rPr>
          <w:rFonts w:ascii="Times New Roman" w:hAnsi="Times New Roman" w:cs="Times New Roman"/>
          <w:sz w:val="24"/>
          <w:szCs w:val="24"/>
        </w:rPr>
        <w:t>Potrivit Cisco</w:t>
      </w:r>
      <w:r w:rsidR="00C84E66">
        <w:rPr>
          <w:rFonts w:ascii="Times New Roman" w:hAnsi="Times New Roman" w:cs="Times New Roman"/>
          <w:sz w:val="24"/>
          <w:szCs w:val="24"/>
        </w:rPr>
        <w:t xml:space="preserve"> </w:t>
      </w:r>
      <w:sdt>
        <w:sdtPr>
          <w:rPr>
            <w:rFonts w:ascii="Times New Roman" w:hAnsi="Times New Roman" w:cs="Times New Roman"/>
            <w:sz w:val="24"/>
            <w:szCs w:val="24"/>
          </w:rPr>
          <w:id w:val="-379314501"/>
          <w:citation/>
        </w:sdtPr>
        <w:sdtEndPr/>
        <w:sdtContent>
          <w:r w:rsidR="00C84E66">
            <w:rPr>
              <w:rFonts w:ascii="Times New Roman" w:hAnsi="Times New Roman" w:cs="Times New Roman"/>
              <w:sz w:val="24"/>
              <w:szCs w:val="24"/>
            </w:rPr>
            <w:fldChar w:fldCharType="begin"/>
          </w:r>
          <w:r w:rsidR="008117B5">
            <w:rPr>
              <w:rFonts w:ascii="Times New Roman" w:hAnsi="Times New Roman" w:cs="Times New Roman"/>
              <w:sz w:val="24"/>
              <w:szCs w:val="24"/>
            </w:rPr>
            <w:instrText xml:space="preserve">CITATION Cis201 \l 1048 </w:instrText>
          </w:r>
          <w:r w:rsidR="00C84E66">
            <w:rPr>
              <w:rFonts w:ascii="Times New Roman" w:hAnsi="Times New Roman" w:cs="Times New Roman"/>
              <w:sz w:val="24"/>
              <w:szCs w:val="24"/>
            </w:rPr>
            <w:fldChar w:fldCharType="separate"/>
          </w:r>
          <w:r w:rsidR="00237586" w:rsidRPr="00237586">
            <w:rPr>
              <w:rFonts w:ascii="Times New Roman" w:hAnsi="Times New Roman" w:cs="Times New Roman"/>
              <w:noProof/>
              <w:sz w:val="24"/>
              <w:szCs w:val="24"/>
            </w:rPr>
            <w:t>[1]</w:t>
          </w:r>
          <w:r w:rsidR="00C84E66">
            <w:rPr>
              <w:rFonts w:ascii="Times New Roman" w:hAnsi="Times New Roman" w:cs="Times New Roman"/>
              <w:sz w:val="24"/>
              <w:szCs w:val="24"/>
            </w:rPr>
            <w:fldChar w:fldCharType="end"/>
          </w:r>
        </w:sdtContent>
      </w:sdt>
      <w:r w:rsidRPr="00335252">
        <w:rPr>
          <w:rFonts w:ascii="Times New Roman" w:hAnsi="Times New Roman" w:cs="Times New Roman"/>
          <w:sz w:val="24"/>
          <w:szCs w:val="24"/>
        </w:rPr>
        <w:t xml:space="preserve">,  numărul de conexiuni </w:t>
      </w:r>
      <w:r w:rsidRPr="00D856AF">
        <w:rPr>
          <w:rFonts w:ascii="Times New Roman" w:hAnsi="Times New Roman" w:cs="Times New Roman"/>
          <w:i/>
          <w:iCs/>
          <w:sz w:val="24"/>
          <w:szCs w:val="24"/>
        </w:rPr>
        <w:t>machine-to-machine</w:t>
      </w:r>
      <w:r w:rsidRPr="00335252">
        <w:rPr>
          <w:rFonts w:ascii="Times New Roman" w:hAnsi="Times New Roman" w:cs="Times New Roman"/>
          <w:sz w:val="24"/>
          <w:szCs w:val="24"/>
        </w:rPr>
        <w:t xml:space="preserve"> va crește până la 50% în 2023 față de anul 2018 când aceasta înregistra un procent de 34%, ceea ce înseamnă o schimbare semnificativă a cotei de piața datorită popularizării </w:t>
      </w:r>
      <w:r w:rsidRPr="003A020C">
        <w:rPr>
          <w:rFonts w:ascii="Times New Roman" w:hAnsi="Times New Roman" w:cs="Times New Roman"/>
          <w:i/>
          <w:iCs/>
          <w:sz w:val="24"/>
          <w:szCs w:val="24"/>
        </w:rPr>
        <w:t>Internet of Things</w:t>
      </w:r>
      <w:r w:rsidRPr="00335252">
        <w:rPr>
          <w:rFonts w:ascii="Times New Roman" w:hAnsi="Times New Roman" w:cs="Times New Roman"/>
          <w:sz w:val="24"/>
          <w:szCs w:val="24"/>
        </w:rPr>
        <w:t xml:space="preserve">. Aceste obiecte </w:t>
      </w:r>
      <w:r>
        <w:rPr>
          <w:rFonts w:ascii="Times New Roman" w:hAnsi="Times New Roman" w:cs="Times New Roman"/>
          <w:sz w:val="24"/>
          <w:szCs w:val="24"/>
        </w:rPr>
        <w:t xml:space="preserve">inteligente </w:t>
      </w:r>
      <w:r w:rsidRPr="00335252">
        <w:rPr>
          <w:rFonts w:ascii="Times New Roman" w:hAnsi="Times New Roman" w:cs="Times New Roman"/>
          <w:sz w:val="24"/>
          <w:szCs w:val="24"/>
        </w:rPr>
        <w:t xml:space="preserve">pot lua forma unui senzor de temperatură și umiditate conectat la Internet, </w:t>
      </w:r>
      <w:r w:rsidR="00B20706">
        <w:rPr>
          <w:rFonts w:ascii="Times New Roman" w:hAnsi="Times New Roman" w:cs="Times New Roman"/>
          <w:sz w:val="24"/>
          <w:szCs w:val="24"/>
        </w:rPr>
        <w:t>a unei</w:t>
      </w:r>
      <w:r w:rsidRPr="00335252">
        <w:rPr>
          <w:rFonts w:ascii="Times New Roman" w:hAnsi="Times New Roman" w:cs="Times New Roman"/>
          <w:sz w:val="24"/>
          <w:szCs w:val="24"/>
        </w:rPr>
        <w:t xml:space="preserve"> camer</w:t>
      </w:r>
      <w:r w:rsidR="00B20706">
        <w:rPr>
          <w:rFonts w:ascii="Times New Roman" w:hAnsi="Times New Roman" w:cs="Times New Roman"/>
          <w:sz w:val="24"/>
          <w:szCs w:val="24"/>
        </w:rPr>
        <w:t>e</w:t>
      </w:r>
      <w:r w:rsidRPr="00335252">
        <w:rPr>
          <w:rFonts w:ascii="Times New Roman" w:hAnsi="Times New Roman" w:cs="Times New Roman"/>
          <w:sz w:val="24"/>
          <w:szCs w:val="24"/>
        </w:rPr>
        <w:t xml:space="preserve"> de monitorizare a copilului, până la </w:t>
      </w:r>
      <w:r w:rsidR="00B20706">
        <w:rPr>
          <w:rFonts w:ascii="Times New Roman" w:hAnsi="Times New Roman" w:cs="Times New Roman"/>
          <w:sz w:val="24"/>
          <w:szCs w:val="24"/>
        </w:rPr>
        <w:t xml:space="preserve">forma </w:t>
      </w:r>
      <w:r w:rsidRPr="00335252">
        <w:rPr>
          <w:rFonts w:ascii="Times New Roman" w:hAnsi="Times New Roman" w:cs="Times New Roman"/>
          <w:sz w:val="24"/>
          <w:szCs w:val="24"/>
        </w:rPr>
        <w:t>electrocasnice</w:t>
      </w:r>
      <w:r w:rsidR="00B20706">
        <w:rPr>
          <w:rFonts w:ascii="Times New Roman" w:hAnsi="Times New Roman" w:cs="Times New Roman"/>
          <w:sz w:val="24"/>
          <w:szCs w:val="24"/>
        </w:rPr>
        <w:t>lor</w:t>
      </w:r>
      <w:r w:rsidRPr="00335252">
        <w:rPr>
          <w:rFonts w:ascii="Times New Roman" w:hAnsi="Times New Roman" w:cs="Times New Roman"/>
          <w:sz w:val="24"/>
          <w:szCs w:val="24"/>
        </w:rPr>
        <w:t xml:space="preserve"> inteligente precum mașina de spălat, aerul condiționat sau robotul aspirator.</w:t>
      </w:r>
    </w:p>
    <w:p w14:paraId="36AD8EBE" w14:textId="5280CCD2" w:rsidR="00981187" w:rsidRPr="00335252" w:rsidRDefault="00981187" w:rsidP="00981187">
      <w:pPr>
        <w:ind w:firstLine="708"/>
        <w:rPr>
          <w:rFonts w:ascii="Times New Roman" w:hAnsi="Times New Roman" w:cs="Times New Roman"/>
          <w:sz w:val="24"/>
          <w:szCs w:val="24"/>
        </w:rPr>
      </w:pPr>
      <w:r w:rsidRPr="00335252">
        <w:rPr>
          <w:rFonts w:ascii="Times New Roman" w:hAnsi="Times New Roman" w:cs="Times New Roman"/>
          <w:sz w:val="24"/>
          <w:szCs w:val="24"/>
        </w:rPr>
        <w:t xml:space="preserve">Scopul acestei lucrări este de a proiecta o soluție modulară, extensibilă și ușor de folosit pentru o casă inteligentă. În dezvoltarea acesteia, s-au îmbinat atât concepte </w:t>
      </w:r>
      <w:r w:rsidRPr="00D856AF">
        <w:rPr>
          <w:rFonts w:ascii="Times New Roman" w:hAnsi="Times New Roman" w:cs="Times New Roman"/>
          <w:i/>
          <w:iCs/>
          <w:sz w:val="24"/>
          <w:szCs w:val="24"/>
        </w:rPr>
        <w:t>Internet of Things</w:t>
      </w:r>
      <w:r w:rsidRPr="00335252">
        <w:rPr>
          <w:rFonts w:ascii="Times New Roman" w:hAnsi="Times New Roman" w:cs="Times New Roman"/>
          <w:sz w:val="24"/>
          <w:szCs w:val="24"/>
        </w:rPr>
        <w:t xml:space="preserve"> prin arhitectura distribuită în noduri și </w:t>
      </w:r>
      <w:r w:rsidRPr="00D856AF">
        <w:rPr>
          <w:rFonts w:ascii="Times New Roman" w:hAnsi="Times New Roman" w:cs="Times New Roman"/>
          <w:i/>
          <w:iCs/>
          <w:sz w:val="24"/>
          <w:szCs w:val="24"/>
        </w:rPr>
        <w:t>gateway</w:t>
      </w:r>
      <w:r w:rsidRPr="00335252">
        <w:rPr>
          <w:rFonts w:ascii="Times New Roman" w:hAnsi="Times New Roman" w:cs="Times New Roman"/>
          <w:sz w:val="24"/>
          <w:szCs w:val="24"/>
        </w:rPr>
        <w:t>, cât și de inteligență artificială pentru a procesa datele captate și a produce diferite perspective pe care o persoana le-ar fi omis. De asemenea, soluția dezvoltat</w:t>
      </w:r>
      <w:r w:rsidR="00A04D8A">
        <w:rPr>
          <w:rFonts w:ascii="Times New Roman" w:hAnsi="Times New Roman" w:cs="Times New Roman"/>
          <w:sz w:val="24"/>
          <w:szCs w:val="24"/>
        </w:rPr>
        <w:t>ă</w:t>
      </w:r>
      <w:r w:rsidRPr="00335252">
        <w:rPr>
          <w:rFonts w:ascii="Times New Roman" w:hAnsi="Times New Roman" w:cs="Times New Roman"/>
          <w:sz w:val="24"/>
          <w:szCs w:val="24"/>
        </w:rPr>
        <w:t xml:space="preserve"> este </w:t>
      </w:r>
      <w:r w:rsidRPr="00CD60D1">
        <w:rPr>
          <w:rFonts w:ascii="Times New Roman" w:hAnsi="Times New Roman" w:cs="Times New Roman"/>
          <w:i/>
          <w:iCs/>
          <w:sz w:val="24"/>
          <w:szCs w:val="24"/>
        </w:rPr>
        <w:t>cloud native</w:t>
      </w:r>
      <w:r w:rsidRPr="00335252">
        <w:rPr>
          <w:rFonts w:ascii="Times New Roman" w:hAnsi="Times New Roman" w:cs="Times New Roman"/>
          <w:sz w:val="24"/>
          <w:szCs w:val="24"/>
        </w:rPr>
        <w:t xml:space="preserve">, susținând decuplarea diverselor componente și oferind un sistem definit de reziliență. Datele sunt transmise de către noduri folosind protocolul MQTT către un broker găzduit pe </w:t>
      </w:r>
      <w:r w:rsidRPr="00D856AF">
        <w:rPr>
          <w:rFonts w:ascii="Times New Roman" w:hAnsi="Times New Roman" w:cs="Times New Roman"/>
          <w:i/>
          <w:iCs/>
          <w:sz w:val="24"/>
          <w:szCs w:val="24"/>
        </w:rPr>
        <w:t>gateway</w:t>
      </w:r>
      <w:r w:rsidRPr="00335252">
        <w:rPr>
          <w:rFonts w:ascii="Times New Roman" w:hAnsi="Times New Roman" w:cs="Times New Roman"/>
          <w:sz w:val="24"/>
          <w:szCs w:val="24"/>
        </w:rPr>
        <w:t xml:space="preserve">, păstrând transmisia datelor în Intranet. La nivel de </w:t>
      </w:r>
      <w:r w:rsidRPr="00D856AF">
        <w:rPr>
          <w:rFonts w:ascii="Times New Roman" w:hAnsi="Times New Roman" w:cs="Times New Roman"/>
          <w:i/>
          <w:iCs/>
          <w:sz w:val="24"/>
          <w:szCs w:val="24"/>
        </w:rPr>
        <w:t>gateway</w:t>
      </w:r>
      <w:r>
        <w:rPr>
          <w:rFonts w:ascii="Times New Roman" w:hAnsi="Times New Roman" w:cs="Times New Roman"/>
          <w:sz w:val="24"/>
          <w:szCs w:val="24"/>
        </w:rPr>
        <w:t xml:space="preserve"> </w:t>
      </w:r>
      <w:r w:rsidRPr="00335252">
        <w:rPr>
          <w:rFonts w:ascii="Times New Roman" w:hAnsi="Times New Roman" w:cs="Times New Roman"/>
          <w:sz w:val="24"/>
          <w:szCs w:val="24"/>
        </w:rPr>
        <w:t xml:space="preserve"> rulează și o aplicație dezvoltată în NodeJS ce este abonată la </w:t>
      </w:r>
      <w:r w:rsidRPr="00D856AF">
        <w:rPr>
          <w:rFonts w:ascii="Times New Roman" w:hAnsi="Times New Roman" w:cs="Times New Roman"/>
          <w:i/>
          <w:iCs/>
          <w:sz w:val="24"/>
          <w:szCs w:val="24"/>
        </w:rPr>
        <w:t>topicul</w:t>
      </w:r>
      <w:r w:rsidRPr="00335252">
        <w:rPr>
          <w:rFonts w:ascii="Times New Roman" w:hAnsi="Times New Roman" w:cs="Times New Roman"/>
          <w:sz w:val="24"/>
          <w:szCs w:val="24"/>
        </w:rPr>
        <w:t xml:space="preserve"> ce conține date de la senzori </w:t>
      </w:r>
      <w:r>
        <w:rPr>
          <w:rFonts w:ascii="Times New Roman" w:hAnsi="Times New Roman" w:cs="Times New Roman"/>
          <w:sz w:val="24"/>
          <w:szCs w:val="24"/>
        </w:rPr>
        <w:t>și le</w:t>
      </w:r>
      <w:r w:rsidRPr="00335252">
        <w:rPr>
          <w:rFonts w:ascii="Times New Roman" w:hAnsi="Times New Roman" w:cs="Times New Roman"/>
          <w:sz w:val="24"/>
          <w:szCs w:val="24"/>
        </w:rPr>
        <w:t xml:space="preserve"> va scoate în Internet prin intermediul HTTPS, asigurând un transport securizat al încărcăturii. Destinația acesteia este un microserviciu </w:t>
      </w:r>
      <w:r w:rsidRPr="00CD60D1">
        <w:rPr>
          <w:rFonts w:ascii="Times New Roman" w:hAnsi="Times New Roman" w:cs="Times New Roman"/>
          <w:i/>
          <w:iCs/>
          <w:sz w:val="24"/>
          <w:szCs w:val="24"/>
        </w:rPr>
        <w:t>web-facing</w:t>
      </w:r>
      <w:r w:rsidRPr="00335252">
        <w:rPr>
          <w:rFonts w:ascii="Times New Roman" w:hAnsi="Times New Roman" w:cs="Times New Roman"/>
          <w:sz w:val="24"/>
          <w:szCs w:val="24"/>
        </w:rPr>
        <w:t xml:space="preserve"> găzduit într-o instanță </w:t>
      </w:r>
      <w:r>
        <w:rPr>
          <w:rFonts w:ascii="Times New Roman" w:hAnsi="Times New Roman" w:cs="Times New Roman"/>
          <w:sz w:val="24"/>
          <w:szCs w:val="24"/>
        </w:rPr>
        <w:t>C</w:t>
      </w:r>
      <w:r w:rsidRPr="00335252">
        <w:rPr>
          <w:rFonts w:ascii="Times New Roman" w:hAnsi="Times New Roman" w:cs="Times New Roman"/>
          <w:sz w:val="24"/>
          <w:szCs w:val="24"/>
        </w:rPr>
        <w:t xml:space="preserve">loud, care constituie rolul de dispecer spre diferitele microservicii internet responsabile. Printre ele se află și microserviciul ce oferă persistența datelor prin operațiuni de tip CRUD, acestea fiind salvate într-o bază de date Oracle Express Edition 21c. Alte microservicii notabile sunt cele de </w:t>
      </w:r>
      <w:r w:rsidRPr="00D856AF">
        <w:rPr>
          <w:rFonts w:ascii="Times New Roman" w:hAnsi="Times New Roman" w:cs="Times New Roman"/>
          <w:i/>
          <w:iCs/>
          <w:sz w:val="24"/>
          <w:szCs w:val="24"/>
        </w:rPr>
        <w:t>Data Warehouse</w:t>
      </w:r>
      <w:r w:rsidRPr="00335252">
        <w:rPr>
          <w:rFonts w:ascii="Times New Roman" w:hAnsi="Times New Roman" w:cs="Times New Roman"/>
          <w:sz w:val="24"/>
          <w:szCs w:val="24"/>
        </w:rPr>
        <w:t xml:space="preserve"> și cel de inteligență artificială, decuplând astfel stocarea în rapoarte de procesarea datelor folosind algoritmi de învățare automată.</w:t>
      </w:r>
    </w:p>
    <w:p w14:paraId="3B49EE2F" w14:textId="22BC071F" w:rsidR="00981187" w:rsidRPr="00335252" w:rsidRDefault="00981187" w:rsidP="00981187">
      <w:pPr>
        <w:ind w:firstLine="708"/>
        <w:rPr>
          <w:rFonts w:ascii="Times New Roman" w:hAnsi="Times New Roman" w:cs="Times New Roman"/>
          <w:sz w:val="24"/>
          <w:szCs w:val="24"/>
        </w:rPr>
      </w:pPr>
      <w:r w:rsidRPr="00335252">
        <w:rPr>
          <w:rFonts w:ascii="Times New Roman" w:hAnsi="Times New Roman" w:cs="Times New Roman"/>
          <w:sz w:val="24"/>
          <w:szCs w:val="24"/>
        </w:rPr>
        <w:t>Structura lucrării este păstrat</w:t>
      </w:r>
      <w:r w:rsidR="00C30F34">
        <w:rPr>
          <w:rFonts w:ascii="Times New Roman" w:hAnsi="Times New Roman" w:cs="Times New Roman"/>
          <w:sz w:val="24"/>
          <w:szCs w:val="24"/>
        </w:rPr>
        <w:t>ă</w:t>
      </w:r>
      <w:r w:rsidRPr="00335252">
        <w:rPr>
          <w:rFonts w:ascii="Times New Roman" w:hAnsi="Times New Roman" w:cs="Times New Roman"/>
          <w:sz w:val="24"/>
          <w:szCs w:val="24"/>
        </w:rPr>
        <w:t xml:space="preserve"> simplă pentru brevitate, conținând </w:t>
      </w:r>
      <w:r>
        <w:rPr>
          <w:rFonts w:ascii="Times New Roman" w:hAnsi="Times New Roman" w:cs="Times New Roman"/>
          <w:sz w:val="24"/>
          <w:szCs w:val="24"/>
        </w:rPr>
        <w:t>3</w:t>
      </w:r>
      <w:r w:rsidRPr="00335252">
        <w:rPr>
          <w:rFonts w:ascii="Times New Roman" w:hAnsi="Times New Roman" w:cs="Times New Roman"/>
          <w:sz w:val="24"/>
          <w:szCs w:val="24"/>
        </w:rPr>
        <w:t xml:space="preserve"> capitole:</w:t>
      </w:r>
    </w:p>
    <w:p w14:paraId="1E434EC7" w14:textId="6EB3AA18" w:rsidR="00981187" w:rsidRPr="00335252" w:rsidRDefault="00981187" w:rsidP="00981187">
      <w:pPr>
        <w:ind w:firstLine="708"/>
        <w:rPr>
          <w:rFonts w:ascii="Times New Roman" w:hAnsi="Times New Roman" w:cs="Times New Roman"/>
          <w:sz w:val="24"/>
          <w:szCs w:val="24"/>
        </w:rPr>
      </w:pPr>
      <w:r w:rsidRPr="00335252">
        <w:rPr>
          <w:rFonts w:ascii="Times New Roman" w:hAnsi="Times New Roman" w:cs="Times New Roman"/>
          <w:sz w:val="24"/>
          <w:szCs w:val="24"/>
        </w:rPr>
        <w:t xml:space="preserve">Capitolul </w:t>
      </w:r>
      <w:r>
        <w:rPr>
          <w:rFonts w:ascii="Times New Roman" w:hAnsi="Times New Roman" w:cs="Times New Roman"/>
          <w:sz w:val="24"/>
          <w:szCs w:val="24"/>
        </w:rPr>
        <w:t>II</w:t>
      </w:r>
      <w:r w:rsidRPr="00335252">
        <w:rPr>
          <w:rFonts w:ascii="Times New Roman" w:hAnsi="Times New Roman" w:cs="Times New Roman"/>
          <w:sz w:val="24"/>
          <w:szCs w:val="24"/>
        </w:rPr>
        <w:t xml:space="preserve">, </w:t>
      </w:r>
      <w:r w:rsidR="00C30F34">
        <w:rPr>
          <w:rFonts w:ascii="Times New Roman" w:hAnsi="Times New Roman" w:cs="Times New Roman"/>
          <w:sz w:val="24"/>
          <w:szCs w:val="24"/>
        </w:rPr>
        <w:t>intitulat „C</w:t>
      </w:r>
      <w:r w:rsidRPr="00335252">
        <w:rPr>
          <w:rFonts w:ascii="Times New Roman" w:hAnsi="Times New Roman" w:cs="Times New Roman"/>
          <w:sz w:val="24"/>
          <w:szCs w:val="24"/>
        </w:rPr>
        <w:t>oncepte de natură tehnică</w:t>
      </w:r>
      <w:r w:rsidR="00C30F34">
        <w:rPr>
          <w:rFonts w:ascii="Times New Roman" w:hAnsi="Times New Roman" w:cs="Times New Roman"/>
          <w:sz w:val="24"/>
          <w:szCs w:val="24"/>
        </w:rPr>
        <w:t>”</w:t>
      </w:r>
      <w:r w:rsidRPr="00335252">
        <w:rPr>
          <w:rFonts w:ascii="Times New Roman" w:hAnsi="Times New Roman" w:cs="Times New Roman"/>
          <w:sz w:val="24"/>
          <w:szCs w:val="24"/>
        </w:rPr>
        <w:t>, prezintă succint conceptele necesare realizării lucrării</w:t>
      </w:r>
      <w:r w:rsidR="00C30F34">
        <w:rPr>
          <w:rFonts w:ascii="Times New Roman" w:hAnsi="Times New Roman" w:cs="Times New Roman"/>
          <w:sz w:val="24"/>
          <w:szCs w:val="24"/>
        </w:rPr>
        <w:t>,</w:t>
      </w:r>
      <w:r w:rsidRPr="00335252">
        <w:rPr>
          <w:rFonts w:ascii="Times New Roman" w:hAnsi="Times New Roman" w:cs="Times New Roman"/>
          <w:sz w:val="24"/>
          <w:szCs w:val="24"/>
        </w:rPr>
        <w:t xml:space="preserve"> precum concepte de bază </w:t>
      </w:r>
      <w:r w:rsidRPr="006E7F8E">
        <w:rPr>
          <w:rFonts w:ascii="Times New Roman" w:hAnsi="Times New Roman" w:cs="Times New Roman"/>
          <w:i/>
          <w:iCs/>
          <w:sz w:val="24"/>
          <w:szCs w:val="24"/>
        </w:rPr>
        <w:t>Internet of Things</w:t>
      </w:r>
      <w:r w:rsidRPr="00335252">
        <w:rPr>
          <w:rFonts w:ascii="Times New Roman" w:hAnsi="Times New Roman" w:cs="Times New Roman"/>
          <w:sz w:val="24"/>
          <w:szCs w:val="24"/>
        </w:rPr>
        <w:t xml:space="preserve">, o descriere a protocolului MQTT și modelul folosit de acesta, </w:t>
      </w:r>
      <w:r w:rsidRPr="006E7F8E">
        <w:rPr>
          <w:rFonts w:ascii="Times New Roman" w:hAnsi="Times New Roman" w:cs="Times New Roman"/>
          <w:i/>
          <w:iCs/>
          <w:sz w:val="24"/>
          <w:szCs w:val="24"/>
        </w:rPr>
        <w:t>Publish-Subscribe</w:t>
      </w:r>
      <w:r>
        <w:rPr>
          <w:rFonts w:ascii="Times New Roman" w:hAnsi="Times New Roman" w:cs="Times New Roman"/>
          <w:sz w:val="24"/>
          <w:szCs w:val="24"/>
        </w:rPr>
        <w:t>.</w:t>
      </w:r>
      <w:r w:rsidRPr="00335252">
        <w:rPr>
          <w:rFonts w:ascii="Times New Roman" w:hAnsi="Times New Roman" w:cs="Times New Roman"/>
          <w:sz w:val="24"/>
          <w:szCs w:val="24"/>
        </w:rPr>
        <w:t xml:space="preserve"> Alte concepte atinse sunt și cele specifice de containerizare și izolare a proceselor</w:t>
      </w:r>
      <w:r>
        <w:rPr>
          <w:rFonts w:ascii="Times New Roman" w:hAnsi="Times New Roman" w:cs="Times New Roman"/>
          <w:sz w:val="24"/>
          <w:szCs w:val="24"/>
        </w:rPr>
        <w:t>, dar și de</w:t>
      </w:r>
      <w:r w:rsidRPr="00335252">
        <w:rPr>
          <w:rFonts w:ascii="Times New Roman" w:hAnsi="Times New Roman" w:cs="Times New Roman"/>
          <w:sz w:val="24"/>
          <w:szCs w:val="24"/>
        </w:rPr>
        <w:t xml:space="preserve"> inteligenț</w:t>
      </w:r>
      <w:r>
        <w:rPr>
          <w:rFonts w:ascii="Times New Roman" w:hAnsi="Times New Roman" w:cs="Times New Roman"/>
          <w:sz w:val="24"/>
          <w:szCs w:val="24"/>
        </w:rPr>
        <w:t>ă</w:t>
      </w:r>
      <w:r w:rsidRPr="00335252">
        <w:rPr>
          <w:rFonts w:ascii="Times New Roman" w:hAnsi="Times New Roman" w:cs="Times New Roman"/>
          <w:sz w:val="24"/>
          <w:szCs w:val="24"/>
        </w:rPr>
        <w:t xml:space="preserve"> artificială</w:t>
      </w:r>
      <w:r>
        <w:rPr>
          <w:rFonts w:ascii="Times New Roman" w:hAnsi="Times New Roman" w:cs="Times New Roman"/>
          <w:sz w:val="24"/>
          <w:szCs w:val="24"/>
        </w:rPr>
        <w:t>.</w:t>
      </w:r>
    </w:p>
    <w:p w14:paraId="1731E9A2" w14:textId="416826C0" w:rsidR="00981187" w:rsidRPr="00335252" w:rsidRDefault="00981187" w:rsidP="00981187">
      <w:pPr>
        <w:rPr>
          <w:rFonts w:ascii="Times New Roman" w:hAnsi="Times New Roman" w:cs="Times New Roman"/>
          <w:sz w:val="24"/>
          <w:szCs w:val="24"/>
        </w:rPr>
      </w:pPr>
      <w:r w:rsidRPr="00335252">
        <w:rPr>
          <w:rFonts w:ascii="Times New Roman" w:hAnsi="Times New Roman" w:cs="Times New Roman"/>
          <w:sz w:val="24"/>
          <w:szCs w:val="24"/>
        </w:rPr>
        <w:lastRenderedPageBreak/>
        <w:tab/>
        <w:t xml:space="preserve">Capitolul </w:t>
      </w:r>
      <w:r>
        <w:rPr>
          <w:rFonts w:ascii="Times New Roman" w:hAnsi="Times New Roman" w:cs="Times New Roman"/>
          <w:sz w:val="24"/>
          <w:szCs w:val="24"/>
        </w:rPr>
        <w:t>III</w:t>
      </w:r>
      <w:r w:rsidRPr="00335252">
        <w:rPr>
          <w:rFonts w:ascii="Times New Roman" w:hAnsi="Times New Roman" w:cs="Times New Roman"/>
          <w:sz w:val="24"/>
          <w:szCs w:val="24"/>
        </w:rPr>
        <w:t>,</w:t>
      </w:r>
      <w:r w:rsidR="00762B12">
        <w:rPr>
          <w:rFonts w:ascii="Times New Roman" w:hAnsi="Times New Roman" w:cs="Times New Roman"/>
          <w:sz w:val="24"/>
          <w:szCs w:val="24"/>
        </w:rPr>
        <w:t xml:space="preserve"> </w:t>
      </w:r>
      <w:r w:rsidR="00C30F34">
        <w:rPr>
          <w:rFonts w:ascii="Times New Roman" w:hAnsi="Times New Roman" w:cs="Times New Roman"/>
          <w:sz w:val="24"/>
          <w:szCs w:val="24"/>
        </w:rPr>
        <w:t xml:space="preserve">intitulat </w:t>
      </w:r>
      <w:r w:rsidR="00175F79">
        <w:rPr>
          <w:rFonts w:ascii="Times New Roman" w:hAnsi="Times New Roman" w:cs="Times New Roman"/>
          <w:sz w:val="24"/>
          <w:szCs w:val="24"/>
        </w:rPr>
        <w:t>„D</w:t>
      </w:r>
      <w:r w:rsidRPr="00335252">
        <w:rPr>
          <w:rFonts w:ascii="Times New Roman" w:hAnsi="Times New Roman" w:cs="Times New Roman"/>
          <w:sz w:val="24"/>
          <w:szCs w:val="24"/>
        </w:rPr>
        <w:t>escrierea soluției</w:t>
      </w:r>
      <w:r w:rsidR="00175F79">
        <w:rPr>
          <w:rFonts w:ascii="Times New Roman" w:hAnsi="Times New Roman" w:cs="Times New Roman"/>
          <w:sz w:val="24"/>
          <w:szCs w:val="24"/>
        </w:rPr>
        <w:t>”</w:t>
      </w:r>
      <w:r w:rsidRPr="00335252">
        <w:rPr>
          <w:rFonts w:ascii="Times New Roman" w:hAnsi="Times New Roman" w:cs="Times New Roman"/>
          <w:sz w:val="24"/>
          <w:szCs w:val="24"/>
        </w:rPr>
        <w:t xml:space="preserve">, prezintă arhitectura concepută și fluxul datelor. De asemenea, </w:t>
      </w:r>
      <w:r w:rsidR="00175F79">
        <w:rPr>
          <w:rFonts w:ascii="Times New Roman" w:hAnsi="Times New Roman" w:cs="Times New Roman"/>
          <w:sz w:val="24"/>
          <w:szCs w:val="24"/>
        </w:rPr>
        <w:t xml:space="preserve">capitolul </w:t>
      </w:r>
      <w:r w:rsidRPr="00335252">
        <w:rPr>
          <w:rFonts w:ascii="Times New Roman" w:hAnsi="Times New Roman" w:cs="Times New Roman"/>
          <w:sz w:val="24"/>
          <w:szCs w:val="24"/>
        </w:rPr>
        <w:t xml:space="preserve">oferă mai multe detalii despre nodurile IoT, </w:t>
      </w:r>
      <w:r w:rsidRPr="00D856AF">
        <w:rPr>
          <w:rFonts w:ascii="Times New Roman" w:hAnsi="Times New Roman" w:cs="Times New Roman"/>
          <w:i/>
          <w:iCs/>
          <w:sz w:val="24"/>
          <w:szCs w:val="24"/>
        </w:rPr>
        <w:t>gateway</w:t>
      </w:r>
      <w:r w:rsidRPr="00335252">
        <w:rPr>
          <w:rFonts w:ascii="Times New Roman" w:hAnsi="Times New Roman" w:cs="Times New Roman"/>
          <w:sz w:val="24"/>
          <w:szCs w:val="24"/>
        </w:rPr>
        <w:t>, microserviciile dezvoltate, interfața grafică disponibilă utilizatorului, cât și algoritmii de inteligență artificială folosiți.</w:t>
      </w:r>
    </w:p>
    <w:p w14:paraId="70DCAE4F" w14:textId="77777777" w:rsidR="00981187" w:rsidRPr="00335252" w:rsidRDefault="00981187" w:rsidP="00981187">
      <w:pPr>
        <w:rPr>
          <w:rFonts w:ascii="Times New Roman" w:hAnsi="Times New Roman" w:cs="Times New Roman"/>
        </w:rPr>
      </w:pPr>
      <w:r w:rsidRPr="00335252">
        <w:rPr>
          <w:rFonts w:ascii="Times New Roman" w:hAnsi="Times New Roman" w:cs="Times New Roman"/>
          <w:sz w:val="24"/>
          <w:szCs w:val="24"/>
        </w:rPr>
        <w:tab/>
      </w:r>
      <w:r>
        <w:rPr>
          <w:rFonts w:ascii="Times New Roman" w:hAnsi="Times New Roman" w:cs="Times New Roman"/>
          <w:sz w:val="24"/>
          <w:szCs w:val="24"/>
        </w:rPr>
        <w:t xml:space="preserve">Concluziile </w:t>
      </w:r>
      <w:r w:rsidRPr="00335252">
        <w:rPr>
          <w:rFonts w:ascii="Times New Roman" w:hAnsi="Times New Roman" w:cs="Times New Roman"/>
          <w:sz w:val="24"/>
          <w:szCs w:val="24"/>
        </w:rPr>
        <w:t xml:space="preserve">includ </w:t>
      </w:r>
      <w:r>
        <w:rPr>
          <w:rFonts w:ascii="Times New Roman" w:hAnsi="Times New Roman" w:cs="Times New Roman"/>
          <w:sz w:val="24"/>
          <w:szCs w:val="24"/>
        </w:rPr>
        <w:t xml:space="preserve">un rezumat al </w:t>
      </w:r>
      <w:r w:rsidRPr="00335252">
        <w:rPr>
          <w:rFonts w:ascii="Times New Roman" w:hAnsi="Times New Roman" w:cs="Times New Roman"/>
          <w:sz w:val="24"/>
          <w:szCs w:val="24"/>
        </w:rPr>
        <w:t>acestei soluții</w:t>
      </w:r>
      <w:r>
        <w:rPr>
          <w:rFonts w:ascii="Times New Roman" w:hAnsi="Times New Roman" w:cs="Times New Roman"/>
          <w:sz w:val="24"/>
          <w:szCs w:val="24"/>
        </w:rPr>
        <w:t>, contribuțiile personale</w:t>
      </w:r>
      <w:r w:rsidRPr="00335252">
        <w:rPr>
          <w:rFonts w:ascii="Times New Roman" w:hAnsi="Times New Roman" w:cs="Times New Roman"/>
          <w:sz w:val="24"/>
          <w:szCs w:val="24"/>
        </w:rPr>
        <w:t>, precum și lucruri de avut în vedere pentru dezvoltări viitoare.</w:t>
      </w:r>
    </w:p>
    <w:p w14:paraId="3EEA749F" w14:textId="7D5788D4" w:rsidR="00A83248" w:rsidRDefault="00A83248">
      <w:pPr>
        <w:spacing w:after="0" w:line="240" w:lineRule="auto"/>
        <w:jc w:val="left"/>
        <w:rPr>
          <w:rFonts w:ascii="Times New Roman" w:hAnsi="Times New Roman" w:cs="Times New Roman"/>
        </w:rPr>
      </w:pPr>
      <w:r>
        <w:rPr>
          <w:rFonts w:ascii="Times New Roman" w:hAnsi="Times New Roman" w:cs="Times New Roman"/>
        </w:rPr>
        <w:br w:type="page"/>
      </w:r>
    </w:p>
    <w:p w14:paraId="1E5CEA40" w14:textId="77777777" w:rsidR="00A83248" w:rsidRPr="00335252" w:rsidRDefault="00A83248" w:rsidP="00A83248">
      <w:pPr>
        <w:pStyle w:val="Heading1"/>
        <w:jc w:val="center"/>
        <w:rPr>
          <w:rFonts w:ascii="Times New Roman" w:hAnsi="Times New Roman" w:cs="Times New Roman"/>
        </w:rPr>
      </w:pPr>
      <w:bookmarkStart w:id="43" w:name="_Toc106396805"/>
      <w:r>
        <w:rPr>
          <w:rFonts w:ascii="Times New Roman" w:hAnsi="Times New Roman" w:cs="Times New Roman"/>
        </w:rPr>
        <w:lastRenderedPageBreak/>
        <w:t>II. Concepte de natură tehnică</w:t>
      </w:r>
      <w:bookmarkEnd w:id="43"/>
    </w:p>
    <w:p w14:paraId="6D9368AC" w14:textId="77777777" w:rsidR="00A83248" w:rsidRPr="00335252" w:rsidRDefault="00A83248" w:rsidP="00A83248">
      <w:pPr>
        <w:rPr>
          <w:rFonts w:ascii="Times New Roman" w:hAnsi="Times New Roman" w:cs="Times New Roman"/>
        </w:rPr>
      </w:pPr>
    </w:p>
    <w:p w14:paraId="4B237D01" w14:textId="77777777" w:rsidR="00A83248" w:rsidRPr="00EB5AAA" w:rsidRDefault="00A83248" w:rsidP="00A83248">
      <w:pPr>
        <w:pStyle w:val="Heading2"/>
        <w:rPr>
          <w:rFonts w:ascii="Times New Roman" w:hAnsi="Times New Roman" w:cs="Times New Roman"/>
          <w:sz w:val="28"/>
          <w:szCs w:val="28"/>
        </w:rPr>
      </w:pPr>
      <w:bookmarkStart w:id="44" w:name="_Toc106396806"/>
      <w:r>
        <w:rPr>
          <w:rFonts w:ascii="Times New Roman" w:hAnsi="Times New Roman" w:cs="Times New Roman"/>
          <w:sz w:val="28"/>
          <w:szCs w:val="28"/>
        </w:rPr>
        <w:t>II</w:t>
      </w:r>
      <w:r w:rsidRPr="00335252">
        <w:rPr>
          <w:rFonts w:ascii="Times New Roman" w:hAnsi="Times New Roman" w:cs="Times New Roman"/>
          <w:sz w:val="28"/>
          <w:szCs w:val="28"/>
        </w:rPr>
        <w:t xml:space="preserve">.1. </w:t>
      </w:r>
      <w:r w:rsidRPr="00762B12">
        <w:rPr>
          <w:rFonts w:ascii="Times New Roman" w:hAnsi="Times New Roman" w:cs="Times New Roman"/>
          <w:i/>
          <w:iCs/>
          <w:sz w:val="28"/>
          <w:szCs w:val="28"/>
        </w:rPr>
        <w:t>Internet of Things</w:t>
      </w:r>
      <w:bookmarkEnd w:id="44"/>
    </w:p>
    <w:p w14:paraId="2B7F6635" w14:textId="2B3CC9B8" w:rsidR="00A83248" w:rsidRPr="00335252" w:rsidRDefault="00A83248" w:rsidP="00A83248">
      <w:pPr>
        <w:ind w:firstLine="708"/>
        <w:rPr>
          <w:rFonts w:ascii="Times New Roman" w:hAnsi="Times New Roman" w:cs="Times New Roman"/>
          <w:sz w:val="24"/>
          <w:szCs w:val="24"/>
        </w:rPr>
      </w:pPr>
      <w:r w:rsidRPr="00335252">
        <w:rPr>
          <w:rFonts w:ascii="Times New Roman" w:hAnsi="Times New Roman" w:cs="Times New Roman"/>
          <w:sz w:val="24"/>
          <w:szCs w:val="24"/>
        </w:rPr>
        <w:t xml:space="preserve">Conceptul de </w:t>
      </w:r>
      <w:r w:rsidRPr="00D856AF">
        <w:rPr>
          <w:rFonts w:ascii="Times New Roman" w:hAnsi="Times New Roman" w:cs="Times New Roman"/>
          <w:i/>
          <w:iCs/>
          <w:sz w:val="24"/>
          <w:szCs w:val="24"/>
        </w:rPr>
        <w:t>Internet of Things</w:t>
      </w:r>
      <w:r w:rsidRPr="00335252">
        <w:rPr>
          <w:rFonts w:ascii="Times New Roman" w:hAnsi="Times New Roman" w:cs="Times New Roman"/>
          <w:sz w:val="24"/>
          <w:szCs w:val="24"/>
        </w:rPr>
        <w:t xml:space="preserve"> reprezintă modul prin care obiectele fizice </w:t>
      </w:r>
      <w:r w:rsidR="00175F79">
        <w:rPr>
          <w:rFonts w:ascii="Times New Roman" w:hAnsi="Times New Roman" w:cs="Times New Roman"/>
          <w:sz w:val="24"/>
          <w:szCs w:val="24"/>
        </w:rPr>
        <w:t>î</w:t>
      </w:r>
      <w:r w:rsidRPr="00335252">
        <w:rPr>
          <w:rFonts w:ascii="Times New Roman" w:hAnsi="Times New Roman" w:cs="Times New Roman"/>
          <w:sz w:val="24"/>
          <w:szCs w:val="24"/>
        </w:rPr>
        <w:t xml:space="preserve">ncorporate cu senzori și </w:t>
      </w:r>
      <w:r w:rsidRPr="004461E9">
        <w:rPr>
          <w:rFonts w:ascii="Times New Roman" w:hAnsi="Times New Roman" w:cs="Times New Roman"/>
          <w:i/>
          <w:iCs/>
          <w:sz w:val="24"/>
          <w:szCs w:val="24"/>
        </w:rPr>
        <w:t>software</w:t>
      </w:r>
      <w:r w:rsidRPr="00335252">
        <w:rPr>
          <w:rFonts w:ascii="Times New Roman" w:hAnsi="Times New Roman" w:cs="Times New Roman"/>
          <w:sz w:val="24"/>
          <w:szCs w:val="24"/>
        </w:rPr>
        <w:t xml:space="preserve"> sunt folosite pentru a colecta și distribui prin internet date din mediul înconjurător către alte dispozitive, pentru a putea fi apoi prezentate și analizate. </w:t>
      </w:r>
    </w:p>
    <w:p w14:paraId="5180C6BC" w14:textId="77777777" w:rsidR="00A83248" w:rsidRPr="00335252" w:rsidRDefault="00A83248" w:rsidP="00A83248">
      <w:pPr>
        <w:ind w:firstLine="708"/>
        <w:rPr>
          <w:rFonts w:ascii="Times New Roman" w:hAnsi="Times New Roman" w:cs="Times New Roman"/>
        </w:rPr>
      </w:pPr>
      <w:r w:rsidRPr="00335252">
        <w:rPr>
          <w:rFonts w:ascii="Times New Roman" w:hAnsi="Times New Roman" w:cs="Times New Roman"/>
          <w:sz w:val="24"/>
          <w:szCs w:val="24"/>
        </w:rPr>
        <w:t xml:space="preserve">Într-un ecosistem IoT vom găsi un dispozitiv </w:t>
      </w:r>
      <w:r w:rsidRPr="006B19B3">
        <w:rPr>
          <w:rFonts w:ascii="Times New Roman" w:hAnsi="Times New Roman" w:cs="Times New Roman"/>
          <w:i/>
          <w:iCs/>
          <w:sz w:val="24"/>
          <w:szCs w:val="24"/>
        </w:rPr>
        <w:t>smart</w:t>
      </w:r>
      <w:r w:rsidRPr="00335252">
        <w:rPr>
          <w:rFonts w:ascii="Times New Roman" w:hAnsi="Times New Roman" w:cs="Times New Roman"/>
          <w:sz w:val="24"/>
          <w:szCs w:val="24"/>
        </w:rPr>
        <w:t xml:space="preserve"> ce are capabilități de a colecta și analiza local datele sau de a le transmite la rândul său către o altă aplicație.</w:t>
      </w:r>
      <w:r w:rsidRPr="00335252">
        <w:rPr>
          <w:rFonts w:ascii="Times New Roman" w:hAnsi="Times New Roman" w:cs="Times New Roman"/>
        </w:rPr>
        <w:t xml:space="preserve"> </w:t>
      </w:r>
    </w:p>
    <w:p w14:paraId="5454FF13" w14:textId="77777777" w:rsidR="00A83248" w:rsidRPr="00335252" w:rsidRDefault="00A83248" w:rsidP="00A83248">
      <w:pPr>
        <w:keepNext/>
        <w:ind w:left="360"/>
        <w:jc w:val="center"/>
        <w:rPr>
          <w:rFonts w:ascii="Times New Roman" w:hAnsi="Times New Roman" w:cs="Times New Roman"/>
        </w:rPr>
      </w:pPr>
      <w:r w:rsidRPr="00335252">
        <w:rPr>
          <w:rFonts w:ascii="Times New Roman" w:hAnsi="Times New Roman" w:cs="Times New Roman"/>
          <w:noProof/>
        </w:rPr>
        <w:drawing>
          <wp:inline distT="0" distB="0" distL="0" distR="0" wp14:anchorId="55B8D3D7" wp14:editId="2EA3C742">
            <wp:extent cx="3105241" cy="3491345"/>
            <wp:effectExtent l="0" t="0" r="0" b="127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12"/>
                    <a:stretch>
                      <a:fillRect/>
                    </a:stretch>
                  </pic:blipFill>
                  <pic:spPr>
                    <a:xfrm>
                      <a:off x="0" y="0"/>
                      <a:ext cx="3176293" cy="3571232"/>
                    </a:xfrm>
                    <a:prstGeom prst="rect">
                      <a:avLst/>
                    </a:prstGeom>
                  </pic:spPr>
                </pic:pic>
              </a:graphicData>
            </a:graphic>
          </wp:inline>
        </w:drawing>
      </w:r>
    </w:p>
    <w:p w14:paraId="5BCA6181" w14:textId="554A517A" w:rsidR="00A83248" w:rsidRPr="00BD3CB0" w:rsidRDefault="00A83248" w:rsidP="00A83248">
      <w:pPr>
        <w:pStyle w:val="Caption"/>
        <w:jc w:val="center"/>
        <w:rPr>
          <w:rFonts w:ascii="Times New Roman" w:hAnsi="Times New Roman" w:cs="Times New Roman"/>
          <w:sz w:val="36"/>
          <w:szCs w:val="36"/>
        </w:rPr>
      </w:pPr>
      <w:r w:rsidRPr="00BD3CB0">
        <w:rPr>
          <w:rFonts w:ascii="Times New Roman" w:hAnsi="Times New Roman" w:cs="Times New Roman"/>
          <w:sz w:val="24"/>
          <w:szCs w:val="24"/>
        </w:rPr>
        <w:t>Figura 2.</w:t>
      </w:r>
      <w:r w:rsidRPr="00BD3CB0">
        <w:rPr>
          <w:rFonts w:ascii="Times New Roman" w:hAnsi="Times New Roman" w:cs="Times New Roman"/>
          <w:sz w:val="24"/>
          <w:szCs w:val="24"/>
        </w:rPr>
        <w:fldChar w:fldCharType="begin"/>
      </w:r>
      <w:r w:rsidRPr="00BD3CB0">
        <w:rPr>
          <w:rFonts w:ascii="Times New Roman" w:hAnsi="Times New Roman" w:cs="Times New Roman"/>
          <w:sz w:val="24"/>
          <w:szCs w:val="24"/>
        </w:rPr>
        <w:instrText xml:space="preserve"> SEQ Figură \* ARABIC </w:instrText>
      </w:r>
      <w:r w:rsidRPr="00BD3CB0">
        <w:rPr>
          <w:rFonts w:ascii="Times New Roman" w:hAnsi="Times New Roman" w:cs="Times New Roman"/>
          <w:sz w:val="24"/>
          <w:szCs w:val="24"/>
        </w:rPr>
        <w:fldChar w:fldCharType="separate"/>
      </w:r>
      <w:r w:rsidR="00401C5D">
        <w:rPr>
          <w:rFonts w:ascii="Times New Roman" w:hAnsi="Times New Roman" w:cs="Times New Roman"/>
          <w:noProof/>
          <w:sz w:val="24"/>
          <w:szCs w:val="24"/>
        </w:rPr>
        <w:t>1</w:t>
      </w:r>
      <w:r w:rsidRPr="00BD3CB0">
        <w:rPr>
          <w:rFonts w:ascii="Times New Roman" w:hAnsi="Times New Roman" w:cs="Times New Roman"/>
          <w:sz w:val="24"/>
          <w:szCs w:val="24"/>
        </w:rPr>
        <w:fldChar w:fldCharType="end"/>
      </w:r>
      <w:r w:rsidRPr="00BD3CB0">
        <w:rPr>
          <w:rFonts w:ascii="Times New Roman" w:hAnsi="Times New Roman" w:cs="Times New Roman"/>
          <w:sz w:val="24"/>
          <w:szCs w:val="24"/>
        </w:rPr>
        <w:t>. Arhitectura IoT</w:t>
      </w:r>
    </w:p>
    <w:p w14:paraId="7E0B7763" w14:textId="77777777" w:rsidR="00A83248" w:rsidRPr="00335252" w:rsidRDefault="00A83248" w:rsidP="00A83248">
      <w:pPr>
        <w:rPr>
          <w:rFonts w:ascii="Times New Roman" w:hAnsi="Times New Roman" w:cs="Times New Roman"/>
          <w:sz w:val="24"/>
          <w:szCs w:val="24"/>
        </w:rPr>
      </w:pPr>
      <w:r w:rsidRPr="00335252">
        <w:rPr>
          <w:rFonts w:ascii="Times New Roman" w:hAnsi="Times New Roman" w:cs="Times New Roman"/>
          <w:sz w:val="24"/>
          <w:szCs w:val="24"/>
        </w:rPr>
        <w:t>Arhitectura IoT este formată din trei niv</w:t>
      </w:r>
      <w:r>
        <w:rPr>
          <w:rFonts w:ascii="Times New Roman" w:hAnsi="Times New Roman" w:cs="Times New Roman"/>
          <w:sz w:val="24"/>
          <w:szCs w:val="24"/>
        </w:rPr>
        <w:t>eluri</w:t>
      </w:r>
      <w:r w:rsidRPr="00335252">
        <w:rPr>
          <w:rFonts w:ascii="Times New Roman" w:hAnsi="Times New Roman" w:cs="Times New Roman"/>
          <w:sz w:val="24"/>
          <w:szCs w:val="24"/>
        </w:rPr>
        <w:t xml:space="preserve"> de bază:</w:t>
      </w:r>
    </w:p>
    <w:p w14:paraId="18F015E4" w14:textId="77777777" w:rsidR="00A83248" w:rsidRPr="00335252" w:rsidRDefault="00A83248" w:rsidP="00A83248">
      <w:pPr>
        <w:pStyle w:val="ListParagraph"/>
        <w:numPr>
          <w:ilvl w:val="0"/>
          <w:numId w:val="1"/>
        </w:numPr>
        <w:ind w:left="723"/>
        <w:rPr>
          <w:rFonts w:ascii="Times New Roman" w:hAnsi="Times New Roman" w:cs="Times New Roman"/>
          <w:sz w:val="24"/>
          <w:szCs w:val="24"/>
        </w:rPr>
      </w:pPr>
      <w:r w:rsidRPr="00335252">
        <w:rPr>
          <w:rFonts w:ascii="Times New Roman" w:hAnsi="Times New Roman" w:cs="Times New Roman"/>
          <w:sz w:val="24"/>
          <w:szCs w:val="24"/>
        </w:rPr>
        <w:t>Nivelul de percepție – este primul nivel ce integrează obiectele fizice: senzorii sau actuatorii. Obiectivul acestuia este de a colecta informația asociată și de a o transmite către nivelul superior.</w:t>
      </w:r>
    </w:p>
    <w:p w14:paraId="4D84884B" w14:textId="77777777" w:rsidR="00A83248" w:rsidRPr="00335252" w:rsidRDefault="00A83248" w:rsidP="00A83248">
      <w:pPr>
        <w:pStyle w:val="ListParagraph"/>
        <w:numPr>
          <w:ilvl w:val="0"/>
          <w:numId w:val="1"/>
        </w:numPr>
        <w:ind w:left="723"/>
        <w:rPr>
          <w:rFonts w:ascii="Times New Roman" w:hAnsi="Times New Roman" w:cs="Times New Roman"/>
          <w:sz w:val="24"/>
          <w:szCs w:val="24"/>
        </w:rPr>
      </w:pPr>
      <w:r w:rsidRPr="00335252">
        <w:rPr>
          <w:rFonts w:ascii="Times New Roman" w:hAnsi="Times New Roman" w:cs="Times New Roman"/>
          <w:sz w:val="24"/>
          <w:szCs w:val="24"/>
        </w:rPr>
        <w:t xml:space="preserve">Nivelul rețea (de transmisie) – este nivelul intermediar destinat </w:t>
      </w:r>
      <w:r w:rsidRPr="00D856AF">
        <w:rPr>
          <w:rFonts w:ascii="Times New Roman" w:hAnsi="Times New Roman" w:cs="Times New Roman"/>
          <w:i/>
          <w:iCs/>
          <w:sz w:val="24"/>
          <w:szCs w:val="24"/>
        </w:rPr>
        <w:t>Gateway</w:t>
      </w:r>
      <w:r w:rsidRPr="00335252">
        <w:rPr>
          <w:rFonts w:ascii="Times New Roman" w:hAnsi="Times New Roman" w:cs="Times New Roman"/>
          <w:sz w:val="24"/>
          <w:szCs w:val="24"/>
        </w:rPr>
        <w:t xml:space="preserve">-ului pentru a procesa și transmite datele colectate de la nodurile IoT. Acesta face legătura între senzori și server. </w:t>
      </w:r>
    </w:p>
    <w:p w14:paraId="706D957C" w14:textId="77777777" w:rsidR="00A83248" w:rsidRPr="00FC498D" w:rsidRDefault="00A83248" w:rsidP="00A83248">
      <w:pPr>
        <w:pStyle w:val="ListParagraph"/>
        <w:numPr>
          <w:ilvl w:val="0"/>
          <w:numId w:val="1"/>
        </w:numPr>
        <w:ind w:left="723"/>
        <w:rPr>
          <w:rFonts w:ascii="Times New Roman" w:hAnsi="Times New Roman" w:cs="Times New Roman"/>
          <w:sz w:val="24"/>
          <w:szCs w:val="24"/>
        </w:rPr>
      </w:pPr>
      <w:r w:rsidRPr="00335252">
        <w:rPr>
          <w:rFonts w:ascii="Times New Roman" w:hAnsi="Times New Roman" w:cs="Times New Roman"/>
          <w:sz w:val="24"/>
          <w:szCs w:val="24"/>
        </w:rPr>
        <w:t>Nivelul de aplicație – este ultimul nivel și poate fi reprezentat prin mai multe servere sau un sistem Cloud unde datele pot fi afișate, analizate și agregate.</w:t>
      </w:r>
    </w:p>
    <w:p w14:paraId="370CB9FF" w14:textId="77777777" w:rsidR="00A83248" w:rsidRPr="00FC498D" w:rsidRDefault="00A83248" w:rsidP="00A83248">
      <w:pPr>
        <w:pStyle w:val="Heading2"/>
        <w:rPr>
          <w:rFonts w:ascii="Times New Roman" w:hAnsi="Times New Roman" w:cs="Times New Roman"/>
          <w:sz w:val="28"/>
          <w:szCs w:val="28"/>
        </w:rPr>
      </w:pPr>
      <w:bookmarkStart w:id="45" w:name="_Toc106396807"/>
      <w:r>
        <w:rPr>
          <w:rFonts w:ascii="Times New Roman" w:hAnsi="Times New Roman" w:cs="Times New Roman"/>
          <w:sz w:val="28"/>
          <w:szCs w:val="28"/>
        </w:rPr>
        <w:lastRenderedPageBreak/>
        <w:t>II</w:t>
      </w:r>
      <w:r w:rsidRPr="00335252">
        <w:rPr>
          <w:rFonts w:ascii="Times New Roman" w:hAnsi="Times New Roman" w:cs="Times New Roman"/>
          <w:sz w:val="28"/>
          <w:szCs w:val="28"/>
        </w:rPr>
        <w:t xml:space="preserve">.2. </w:t>
      </w:r>
      <w:r w:rsidRPr="00762B12">
        <w:rPr>
          <w:rFonts w:ascii="Times New Roman" w:hAnsi="Times New Roman" w:cs="Times New Roman"/>
          <w:i/>
          <w:iCs/>
          <w:sz w:val="28"/>
          <w:szCs w:val="28"/>
        </w:rPr>
        <w:t>Publish/Subscribe</w:t>
      </w:r>
      <w:bookmarkEnd w:id="45"/>
    </w:p>
    <w:p w14:paraId="7E484087" w14:textId="651B4753" w:rsidR="00A83248" w:rsidRPr="00335252" w:rsidRDefault="00A83248" w:rsidP="00A83248">
      <w:pPr>
        <w:ind w:firstLine="708"/>
        <w:rPr>
          <w:rFonts w:ascii="Times New Roman" w:hAnsi="Times New Roman" w:cs="Times New Roman"/>
          <w:sz w:val="24"/>
          <w:szCs w:val="24"/>
        </w:rPr>
      </w:pPr>
      <w:r w:rsidRPr="00335252">
        <w:rPr>
          <w:rFonts w:ascii="Times New Roman" w:hAnsi="Times New Roman" w:cs="Times New Roman"/>
          <w:sz w:val="24"/>
          <w:szCs w:val="24"/>
        </w:rPr>
        <w:t xml:space="preserve">Modelul </w:t>
      </w:r>
      <w:r w:rsidRPr="006B19B3">
        <w:rPr>
          <w:rFonts w:ascii="Times New Roman" w:hAnsi="Times New Roman" w:cs="Times New Roman"/>
          <w:i/>
          <w:iCs/>
          <w:sz w:val="24"/>
          <w:szCs w:val="24"/>
        </w:rPr>
        <w:t>Publish-Subscribe</w:t>
      </w:r>
      <w:r w:rsidRPr="00335252">
        <w:rPr>
          <w:rFonts w:ascii="Times New Roman" w:hAnsi="Times New Roman" w:cs="Times New Roman"/>
          <w:sz w:val="24"/>
          <w:szCs w:val="24"/>
        </w:rPr>
        <w:t xml:space="preserve"> este un mod de comunicare asincron serviciu către serviciu</w:t>
      </w:r>
      <w:r w:rsidR="00DF22B1">
        <w:rPr>
          <w:rFonts w:ascii="Times New Roman" w:hAnsi="Times New Roman" w:cs="Times New Roman"/>
          <w:sz w:val="24"/>
          <w:szCs w:val="24"/>
        </w:rPr>
        <w:t xml:space="preserve"> </w:t>
      </w:r>
      <w:sdt>
        <w:sdtPr>
          <w:rPr>
            <w:rFonts w:ascii="Times New Roman" w:hAnsi="Times New Roman" w:cs="Times New Roman"/>
            <w:sz w:val="24"/>
            <w:szCs w:val="24"/>
          </w:rPr>
          <w:id w:val="120887896"/>
          <w:citation/>
        </w:sdtPr>
        <w:sdtEndPr/>
        <w:sdtContent>
          <w:r w:rsidR="00DF22B1">
            <w:rPr>
              <w:rFonts w:ascii="Times New Roman" w:hAnsi="Times New Roman" w:cs="Times New Roman"/>
              <w:sz w:val="24"/>
              <w:szCs w:val="24"/>
            </w:rPr>
            <w:fldChar w:fldCharType="begin"/>
          </w:r>
          <w:r w:rsidR="008117B5">
            <w:rPr>
              <w:rFonts w:ascii="Times New Roman" w:hAnsi="Times New Roman" w:cs="Times New Roman"/>
              <w:sz w:val="24"/>
              <w:szCs w:val="24"/>
              <w:lang w:val="fr-FR"/>
            </w:rPr>
            <w:instrText xml:space="preserve">CITATION Adr20 \l 1033 </w:instrText>
          </w:r>
          <w:r w:rsidR="00DF22B1">
            <w:rPr>
              <w:rFonts w:ascii="Times New Roman" w:hAnsi="Times New Roman" w:cs="Times New Roman"/>
              <w:sz w:val="24"/>
              <w:szCs w:val="24"/>
            </w:rPr>
            <w:fldChar w:fldCharType="separate"/>
          </w:r>
          <w:r w:rsidR="00237586" w:rsidRPr="00237586">
            <w:rPr>
              <w:rFonts w:ascii="Times New Roman" w:hAnsi="Times New Roman" w:cs="Times New Roman"/>
              <w:noProof/>
              <w:sz w:val="24"/>
              <w:szCs w:val="24"/>
              <w:lang w:val="fr-FR"/>
            </w:rPr>
            <w:t>[2]</w:t>
          </w:r>
          <w:r w:rsidR="00DF22B1">
            <w:rPr>
              <w:rFonts w:ascii="Times New Roman" w:hAnsi="Times New Roman" w:cs="Times New Roman"/>
              <w:sz w:val="24"/>
              <w:szCs w:val="24"/>
            </w:rPr>
            <w:fldChar w:fldCharType="end"/>
          </w:r>
        </w:sdtContent>
      </w:sdt>
      <w:r w:rsidRPr="00335252">
        <w:rPr>
          <w:rFonts w:ascii="Times New Roman" w:hAnsi="Times New Roman" w:cs="Times New Roman"/>
          <w:sz w:val="24"/>
          <w:szCs w:val="24"/>
        </w:rPr>
        <w:t xml:space="preserve">. Acesta este un </w:t>
      </w:r>
      <w:r w:rsidRPr="00D856AF">
        <w:rPr>
          <w:rFonts w:ascii="Times New Roman" w:hAnsi="Times New Roman" w:cs="Times New Roman"/>
          <w:i/>
          <w:iCs/>
          <w:sz w:val="24"/>
          <w:szCs w:val="24"/>
        </w:rPr>
        <w:t>design pattern</w:t>
      </w:r>
      <w:r w:rsidRPr="00335252">
        <w:rPr>
          <w:rFonts w:ascii="Times New Roman" w:hAnsi="Times New Roman" w:cs="Times New Roman"/>
          <w:sz w:val="24"/>
          <w:szCs w:val="24"/>
        </w:rPr>
        <w:t xml:space="preserve"> ce oferă o cale de comunicare între </w:t>
      </w:r>
      <w:r w:rsidRPr="006B19B3">
        <w:rPr>
          <w:rFonts w:ascii="Times New Roman" w:hAnsi="Times New Roman" w:cs="Times New Roman"/>
          <w:i/>
          <w:iCs/>
          <w:sz w:val="24"/>
          <w:szCs w:val="24"/>
        </w:rPr>
        <w:t>publishers</w:t>
      </w:r>
      <w:r w:rsidRPr="00335252">
        <w:rPr>
          <w:rFonts w:ascii="Times New Roman" w:hAnsi="Times New Roman" w:cs="Times New Roman"/>
          <w:sz w:val="24"/>
          <w:szCs w:val="24"/>
        </w:rPr>
        <w:t xml:space="preserve"> (</w:t>
      </w:r>
      <w:r w:rsidRPr="006B19B3">
        <w:rPr>
          <w:rFonts w:ascii="Times New Roman" w:hAnsi="Times New Roman" w:cs="Times New Roman"/>
          <w:i/>
          <w:iCs/>
          <w:sz w:val="24"/>
          <w:szCs w:val="24"/>
        </w:rPr>
        <w:t>host</w:t>
      </w:r>
      <w:r w:rsidRPr="00335252">
        <w:rPr>
          <w:rFonts w:ascii="Times New Roman" w:hAnsi="Times New Roman" w:cs="Times New Roman"/>
          <w:sz w:val="24"/>
          <w:szCs w:val="24"/>
        </w:rPr>
        <w:t xml:space="preserve">) și </w:t>
      </w:r>
      <w:r w:rsidRPr="006B19B3">
        <w:rPr>
          <w:rFonts w:ascii="Times New Roman" w:hAnsi="Times New Roman" w:cs="Times New Roman"/>
          <w:i/>
          <w:iCs/>
          <w:sz w:val="24"/>
          <w:szCs w:val="24"/>
        </w:rPr>
        <w:t>subscribers</w:t>
      </w:r>
      <w:r w:rsidRPr="00335252">
        <w:rPr>
          <w:rFonts w:ascii="Times New Roman" w:hAnsi="Times New Roman" w:cs="Times New Roman"/>
          <w:sz w:val="24"/>
          <w:szCs w:val="24"/>
        </w:rPr>
        <w:t xml:space="preserve"> prin mesaje (evenimente).</w:t>
      </w:r>
    </w:p>
    <w:p w14:paraId="34E07387" w14:textId="77777777" w:rsidR="00A83248" w:rsidRPr="00335252" w:rsidRDefault="00A83248" w:rsidP="00A83248">
      <w:pPr>
        <w:ind w:firstLine="708"/>
        <w:rPr>
          <w:rFonts w:ascii="Times New Roman" w:hAnsi="Times New Roman" w:cs="Times New Roman"/>
          <w:sz w:val="24"/>
          <w:szCs w:val="24"/>
        </w:rPr>
      </w:pPr>
      <w:r w:rsidRPr="00335252">
        <w:rPr>
          <w:rFonts w:ascii="Times New Roman" w:hAnsi="Times New Roman" w:cs="Times New Roman"/>
          <w:sz w:val="24"/>
          <w:szCs w:val="24"/>
        </w:rPr>
        <w:t xml:space="preserve">Fiecare mesaj are asociat un </w:t>
      </w:r>
      <w:r w:rsidRPr="006B19B3">
        <w:rPr>
          <w:rFonts w:ascii="Times New Roman" w:hAnsi="Times New Roman" w:cs="Times New Roman"/>
          <w:i/>
          <w:iCs/>
          <w:sz w:val="24"/>
          <w:szCs w:val="24"/>
        </w:rPr>
        <w:t>Topic</w:t>
      </w:r>
      <w:r w:rsidRPr="00335252">
        <w:rPr>
          <w:rFonts w:ascii="Times New Roman" w:hAnsi="Times New Roman" w:cs="Times New Roman"/>
          <w:sz w:val="24"/>
          <w:szCs w:val="24"/>
        </w:rPr>
        <w:t xml:space="preserve">. Clientul </w:t>
      </w:r>
      <w:r w:rsidRPr="006B19B3">
        <w:rPr>
          <w:rFonts w:ascii="Times New Roman" w:hAnsi="Times New Roman" w:cs="Times New Roman"/>
          <w:i/>
          <w:iCs/>
          <w:sz w:val="24"/>
          <w:szCs w:val="24"/>
        </w:rPr>
        <w:t>Publisher</w:t>
      </w:r>
      <w:r w:rsidRPr="00335252">
        <w:rPr>
          <w:rFonts w:ascii="Times New Roman" w:hAnsi="Times New Roman" w:cs="Times New Roman"/>
          <w:sz w:val="24"/>
          <w:szCs w:val="24"/>
        </w:rPr>
        <w:t xml:space="preserve"> trimite mesaje cu un anumit </w:t>
      </w:r>
      <w:r w:rsidRPr="006B19B3">
        <w:rPr>
          <w:rFonts w:ascii="Times New Roman" w:hAnsi="Times New Roman" w:cs="Times New Roman"/>
          <w:i/>
          <w:iCs/>
          <w:sz w:val="24"/>
          <w:szCs w:val="24"/>
        </w:rPr>
        <w:t>Topic</w:t>
      </w:r>
      <w:r w:rsidRPr="00335252">
        <w:rPr>
          <w:rFonts w:ascii="Times New Roman" w:hAnsi="Times New Roman" w:cs="Times New Roman"/>
          <w:sz w:val="24"/>
          <w:szCs w:val="24"/>
        </w:rPr>
        <w:t xml:space="preserve">, iar Clientul </w:t>
      </w:r>
      <w:r w:rsidRPr="006B19B3">
        <w:rPr>
          <w:rFonts w:ascii="Times New Roman" w:hAnsi="Times New Roman" w:cs="Times New Roman"/>
          <w:i/>
          <w:iCs/>
          <w:sz w:val="24"/>
          <w:szCs w:val="24"/>
        </w:rPr>
        <w:t>Subscriber</w:t>
      </w:r>
      <w:r w:rsidRPr="00335252">
        <w:rPr>
          <w:rFonts w:ascii="Times New Roman" w:hAnsi="Times New Roman" w:cs="Times New Roman"/>
          <w:sz w:val="24"/>
          <w:szCs w:val="24"/>
        </w:rPr>
        <w:t xml:space="preserve"> abonat la acel </w:t>
      </w:r>
      <w:r w:rsidRPr="00D856AF">
        <w:rPr>
          <w:rFonts w:ascii="Times New Roman" w:hAnsi="Times New Roman" w:cs="Times New Roman"/>
          <w:i/>
          <w:iCs/>
          <w:sz w:val="24"/>
          <w:szCs w:val="24"/>
        </w:rPr>
        <w:t>topic</w:t>
      </w:r>
      <w:r w:rsidRPr="00335252">
        <w:rPr>
          <w:rFonts w:ascii="Times New Roman" w:hAnsi="Times New Roman" w:cs="Times New Roman"/>
          <w:sz w:val="24"/>
          <w:szCs w:val="24"/>
        </w:rPr>
        <w:t xml:space="preserve"> va primi mesajele.</w:t>
      </w:r>
    </w:p>
    <w:p w14:paraId="21BCDEE2" w14:textId="691FDD03" w:rsidR="00A83248" w:rsidRPr="00335252" w:rsidRDefault="00A83248" w:rsidP="00A83248">
      <w:pPr>
        <w:ind w:firstLine="708"/>
        <w:rPr>
          <w:rFonts w:ascii="Times New Roman" w:hAnsi="Times New Roman" w:cs="Times New Roman"/>
          <w:sz w:val="24"/>
          <w:szCs w:val="24"/>
        </w:rPr>
      </w:pPr>
      <w:r w:rsidRPr="00335252">
        <w:rPr>
          <w:rFonts w:ascii="Times New Roman" w:hAnsi="Times New Roman" w:cs="Times New Roman"/>
          <w:sz w:val="24"/>
          <w:szCs w:val="24"/>
        </w:rPr>
        <w:t xml:space="preserve">La baza acestui model de arhitectură stă un intermediar numit </w:t>
      </w:r>
      <w:r w:rsidRPr="006B19B3">
        <w:rPr>
          <w:rFonts w:ascii="Times New Roman" w:hAnsi="Times New Roman" w:cs="Times New Roman"/>
          <w:i/>
          <w:iCs/>
          <w:sz w:val="24"/>
          <w:szCs w:val="24"/>
        </w:rPr>
        <w:t>broker</w:t>
      </w:r>
      <w:r w:rsidRPr="00335252">
        <w:rPr>
          <w:rFonts w:ascii="Times New Roman" w:hAnsi="Times New Roman" w:cs="Times New Roman"/>
          <w:sz w:val="24"/>
          <w:szCs w:val="24"/>
        </w:rPr>
        <w:t xml:space="preserve"> de mesaje cunoscut atât de </w:t>
      </w:r>
      <w:r w:rsidRPr="006B19B3">
        <w:rPr>
          <w:rFonts w:ascii="Times New Roman" w:hAnsi="Times New Roman" w:cs="Times New Roman"/>
          <w:i/>
          <w:iCs/>
          <w:sz w:val="24"/>
          <w:szCs w:val="24"/>
        </w:rPr>
        <w:t>publisher</w:t>
      </w:r>
      <w:r w:rsidRPr="00335252">
        <w:rPr>
          <w:rFonts w:ascii="Times New Roman" w:hAnsi="Times New Roman" w:cs="Times New Roman"/>
          <w:sz w:val="24"/>
          <w:szCs w:val="24"/>
        </w:rPr>
        <w:t xml:space="preserve"> cât și de </w:t>
      </w:r>
      <w:r w:rsidRPr="006B19B3">
        <w:rPr>
          <w:rFonts w:ascii="Times New Roman" w:hAnsi="Times New Roman" w:cs="Times New Roman"/>
          <w:i/>
          <w:iCs/>
          <w:sz w:val="24"/>
          <w:szCs w:val="24"/>
        </w:rPr>
        <w:t>subscriber</w:t>
      </w:r>
      <w:r w:rsidRPr="00335252">
        <w:rPr>
          <w:rFonts w:ascii="Times New Roman" w:hAnsi="Times New Roman" w:cs="Times New Roman"/>
          <w:sz w:val="24"/>
          <w:szCs w:val="24"/>
        </w:rPr>
        <w:t xml:space="preserve">. Acesta primește mesajele publicate și le trimite către </w:t>
      </w:r>
      <w:r w:rsidRPr="006B19B3">
        <w:rPr>
          <w:rFonts w:ascii="Times New Roman" w:hAnsi="Times New Roman" w:cs="Times New Roman"/>
          <w:i/>
          <w:iCs/>
          <w:sz w:val="24"/>
          <w:szCs w:val="24"/>
        </w:rPr>
        <w:t>subscriber</w:t>
      </w:r>
      <w:r w:rsidR="00175F79">
        <w:rPr>
          <w:rFonts w:ascii="Times New Roman" w:hAnsi="Times New Roman" w:cs="Times New Roman"/>
          <w:i/>
          <w:iCs/>
          <w:sz w:val="24"/>
          <w:szCs w:val="24"/>
        </w:rPr>
        <w:t>-</w:t>
      </w:r>
      <w:r w:rsidRPr="00762B12">
        <w:rPr>
          <w:rFonts w:ascii="Times New Roman" w:hAnsi="Times New Roman" w:cs="Times New Roman"/>
          <w:sz w:val="24"/>
          <w:szCs w:val="24"/>
        </w:rPr>
        <w:t>ii</w:t>
      </w:r>
      <w:r w:rsidRPr="00335252">
        <w:rPr>
          <w:rFonts w:ascii="Times New Roman" w:hAnsi="Times New Roman" w:cs="Times New Roman"/>
          <w:sz w:val="24"/>
          <w:szCs w:val="24"/>
        </w:rPr>
        <w:t xml:space="preserve"> ce s-au abonat topicului, păstrând </w:t>
      </w:r>
      <w:r w:rsidR="00175F79" w:rsidRPr="00175F79">
        <w:rPr>
          <w:rFonts w:ascii="Times New Roman" w:hAnsi="Times New Roman" w:cs="Times New Roman"/>
          <w:sz w:val="24"/>
          <w:szCs w:val="24"/>
        </w:rPr>
        <w:t xml:space="preserve">anonimă </w:t>
      </w:r>
      <w:r w:rsidRPr="00335252">
        <w:rPr>
          <w:rFonts w:ascii="Times New Roman" w:hAnsi="Times New Roman" w:cs="Times New Roman"/>
          <w:sz w:val="24"/>
          <w:szCs w:val="24"/>
        </w:rPr>
        <w:t>identitatea fiecărei componente.</w:t>
      </w:r>
    </w:p>
    <w:p w14:paraId="65BF3999" w14:textId="77777777" w:rsidR="00A83248" w:rsidRPr="00335252" w:rsidRDefault="00A83248" w:rsidP="00A83248">
      <w:pPr>
        <w:keepNext/>
        <w:ind w:left="360"/>
        <w:jc w:val="center"/>
        <w:rPr>
          <w:rFonts w:ascii="Times New Roman" w:hAnsi="Times New Roman" w:cs="Times New Roman"/>
        </w:rPr>
      </w:pPr>
      <w:r w:rsidRPr="00335252">
        <w:rPr>
          <w:rFonts w:ascii="Times New Roman" w:hAnsi="Times New Roman" w:cs="Times New Roman"/>
          <w:noProof/>
        </w:rPr>
        <w:drawing>
          <wp:inline distT="0" distB="0" distL="0" distR="0" wp14:anchorId="5C1FF4E2" wp14:editId="51026DFF">
            <wp:extent cx="4783067" cy="2658841"/>
            <wp:effectExtent l="0" t="0" r="0" b="8255"/>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13"/>
                    <a:stretch>
                      <a:fillRect/>
                    </a:stretch>
                  </pic:blipFill>
                  <pic:spPr>
                    <a:xfrm>
                      <a:off x="0" y="0"/>
                      <a:ext cx="4798972" cy="2667682"/>
                    </a:xfrm>
                    <a:prstGeom prst="rect">
                      <a:avLst/>
                    </a:prstGeom>
                  </pic:spPr>
                </pic:pic>
              </a:graphicData>
            </a:graphic>
          </wp:inline>
        </w:drawing>
      </w:r>
    </w:p>
    <w:p w14:paraId="741196F1" w14:textId="2EF252B4" w:rsidR="00A83248" w:rsidRPr="00BD3CB0" w:rsidRDefault="00A83248" w:rsidP="00A83248">
      <w:pPr>
        <w:pStyle w:val="Caption"/>
        <w:jc w:val="center"/>
        <w:rPr>
          <w:rFonts w:ascii="Times New Roman" w:hAnsi="Times New Roman" w:cs="Times New Roman"/>
        </w:rPr>
      </w:pPr>
      <w:r w:rsidRPr="00BD3CB0">
        <w:rPr>
          <w:rFonts w:ascii="Times New Roman" w:hAnsi="Times New Roman" w:cs="Times New Roman"/>
          <w:sz w:val="24"/>
          <w:szCs w:val="24"/>
        </w:rPr>
        <w:t>Figura 2.</w:t>
      </w:r>
      <w:r w:rsidRPr="00BD3CB0">
        <w:rPr>
          <w:rFonts w:ascii="Times New Roman" w:hAnsi="Times New Roman" w:cs="Times New Roman"/>
          <w:sz w:val="24"/>
          <w:szCs w:val="24"/>
        </w:rPr>
        <w:fldChar w:fldCharType="begin"/>
      </w:r>
      <w:r w:rsidRPr="00BD3CB0">
        <w:rPr>
          <w:rFonts w:ascii="Times New Roman" w:hAnsi="Times New Roman" w:cs="Times New Roman"/>
          <w:sz w:val="24"/>
          <w:szCs w:val="24"/>
        </w:rPr>
        <w:instrText xml:space="preserve"> SEQ Figură \* ARABIC </w:instrText>
      </w:r>
      <w:r w:rsidRPr="00BD3CB0">
        <w:rPr>
          <w:rFonts w:ascii="Times New Roman" w:hAnsi="Times New Roman" w:cs="Times New Roman"/>
          <w:sz w:val="24"/>
          <w:szCs w:val="24"/>
        </w:rPr>
        <w:fldChar w:fldCharType="separate"/>
      </w:r>
      <w:r w:rsidR="00401C5D">
        <w:rPr>
          <w:rFonts w:ascii="Times New Roman" w:hAnsi="Times New Roman" w:cs="Times New Roman"/>
          <w:noProof/>
          <w:sz w:val="24"/>
          <w:szCs w:val="24"/>
        </w:rPr>
        <w:t>2</w:t>
      </w:r>
      <w:r w:rsidRPr="00BD3CB0">
        <w:rPr>
          <w:rFonts w:ascii="Times New Roman" w:hAnsi="Times New Roman" w:cs="Times New Roman"/>
          <w:sz w:val="24"/>
          <w:szCs w:val="24"/>
        </w:rPr>
        <w:fldChar w:fldCharType="end"/>
      </w:r>
      <w:r w:rsidRPr="00BD3CB0">
        <w:rPr>
          <w:rFonts w:ascii="Times New Roman" w:hAnsi="Times New Roman" w:cs="Times New Roman"/>
          <w:sz w:val="24"/>
          <w:szCs w:val="24"/>
        </w:rPr>
        <w:t>. Modelul Publish/Subscribe</w:t>
      </w:r>
    </w:p>
    <w:p w14:paraId="61D89F20" w14:textId="77777777" w:rsidR="00A83248" w:rsidRPr="00335252" w:rsidRDefault="00A83248" w:rsidP="00A83248">
      <w:pPr>
        <w:rPr>
          <w:rFonts w:ascii="Times New Roman" w:hAnsi="Times New Roman" w:cs="Times New Roman"/>
          <w:sz w:val="24"/>
          <w:szCs w:val="24"/>
        </w:rPr>
      </w:pPr>
      <w:r w:rsidRPr="00335252">
        <w:rPr>
          <w:rFonts w:ascii="Times New Roman" w:hAnsi="Times New Roman" w:cs="Times New Roman"/>
          <w:sz w:val="24"/>
          <w:szCs w:val="24"/>
        </w:rPr>
        <w:t>Avantajele acestui model sunt:</w:t>
      </w:r>
    </w:p>
    <w:p w14:paraId="4E5D66F7" w14:textId="77777777" w:rsidR="00A83248" w:rsidRPr="00335252" w:rsidRDefault="00A83248" w:rsidP="00A83248">
      <w:pPr>
        <w:pStyle w:val="ListParagraph"/>
        <w:numPr>
          <w:ilvl w:val="0"/>
          <w:numId w:val="2"/>
        </w:numPr>
        <w:rPr>
          <w:rFonts w:ascii="Times New Roman" w:hAnsi="Times New Roman" w:cs="Times New Roman"/>
          <w:sz w:val="24"/>
          <w:szCs w:val="24"/>
        </w:rPr>
      </w:pPr>
      <w:r w:rsidRPr="00335252">
        <w:rPr>
          <w:rFonts w:ascii="Times New Roman" w:hAnsi="Times New Roman" w:cs="Times New Roman"/>
          <w:sz w:val="24"/>
          <w:szCs w:val="24"/>
        </w:rPr>
        <w:t>Decuplarea între componente – permite izolarea completă a componentelor, făcând sistemul ușor de menținut.</w:t>
      </w:r>
    </w:p>
    <w:p w14:paraId="7043F17C" w14:textId="697EF2EB" w:rsidR="00A83248" w:rsidRPr="00335252" w:rsidRDefault="00A83248" w:rsidP="00A83248">
      <w:pPr>
        <w:pStyle w:val="ListParagraph"/>
        <w:numPr>
          <w:ilvl w:val="0"/>
          <w:numId w:val="2"/>
        </w:numPr>
        <w:rPr>
          <w:rFonts w:ascii="Times New Roman" w:hAnsi="Times New Roman" w:cs="Times New Roman"/>
          <w:sz w:val="24"/>
          <w:szCs w:val="24"/>
        </w:rPr>
      </w:pPr>
      <w:r w:rsidRPr="00335252">
        <w:rPr>
          <w:rFonts w:ascii="Times New Roman" w:hAnsi="Times New Roman" w:cs="Times New Roman"/>
          <w:sz w:val="24"/>
          <w:szCs w:val="24"/>
        </w:rPr>
        <w:t xml:space="preserve">Elasticitatea soluției – o soluție ce integrează acest model de mesagerie este elastic deoarece nu depinde de numărul de </w:t>
      </w:r>
      <w:r w:rsidRPr="006B19B3">
        <w:rPr>
          <w:rFonts w:ascii="Times New Roman" w:hAnsi="Times New Roman" w:cs="Times New Roman"/>
          <w:i/>
          <w:iCs/>
          <w:sz w:val="24"/>
          <w:szCs w:val="24"/>
        </w:rPr>
        <w:t>publisher</w:t>
      </w:r>
      <w:r w:rsidR="00175F79">
        <w:rPr>
          <w:rFonts w:ascii="Times New Roman" w:hAnsi="Times New Roman" w:cs="Times New Roman"/>
          <w:i/>
          <w:iCs/>
          <w:sz w:val="24"/>
          <w:szCs w:val="24"/>
        </w:rPr>
        <w:t>-</w:t>
      </w:r>
      <w:r w:rsidRPr="00762B12">
        <w:rPr>
          <w:rFonts w:ascii="Times New Roman" w:hAnsi="Times New Roman" w:cs="Times New Roman"/>
          <w:sz w:val="24"/>
          <w:szCs w:val="24"/>
        </w:rPr>
        <w:t>i</w:t>
      </w:r>
      <w:r w:rsidRPr="00335252">
        <w:rPr>
          <w:rFonts w:ascii="Times New Roman" w:hAnsi="Times New Roman" w:cs="Times New Roman"/>
          <w:sz w:val="24"/>
          <w:szCs w:val="24"/>
        </w:rPr>
        <w:t xml:space="preserve"> sau </w:t>
      </w:r>
      <w:r w:rsidRPr="006B19B3">
        <w:rPr>
          <w:rFonts w:ascii="Times New Roman" w:hAnsi="Times New Roman" w:cs="Times New Roman"/>
          <w:i/>
          <w:iCs/>
          <w:sz w:val="24"/>
          <w:szCs w:val="24"/>
        </w:rPr>
        <w:t>subscriber</w:t>
      </w:r>
      <w:r w:rsidR="00175F79">
        <w:rPr>
          <w:rFonts w:ascii="Times New Roman" w:hAnsi="Times New Roman" w:cs="Times New Roman"/>
          <w:i/>
          <w:iCs/>
          <w:sz w:val="24"/>
          <w:szCs w:val="24"/>
        </w:rPr>
        <w:t>-</w:t>
      </w:r>
      <w:r w:rsidRPr="00762B12">
        <w:rPr>
          <w:rFonts w:ascii="Times New Roman" w:hAnsi="Times New Roman" w:cs="Times New Roman"/>
          <w:sz w:val="24"/>
          <w:szCs w:val="24"/>
        </w:rPr>
        <w:t>i</w:t>
      </w:r>
      <w:r w:rsidRPr="00335252">
        <w:rPr>
          <w:rFonts w:ascii="Times New Roman" w:hAnsi="Times New Roman" w:cs="Times New Roman"/>
          <w:sz w:val="24"/>
          <w:szCs w:val="24"/>
        </w:rPr>
        <w:t xml:space="preserve"> abonați.</w:t>
      </w:r>
    </w:p>
    <w:p w14:paraId="7994277E" w14:textId="526A8078" w:rsidR="00A83248" w:rsidRPr="00335252" w:rsidRDefault="00A83248" w:rsidP="00A83248">
      <w:pPr>
        <w:pStyle w:val="ListParagraph"/>
        <w:numPr>
          <w:ilvl w:val="0"/>
          <w:numId w:val="2"/>
        </w:numPr>
        <w:rPr>
          <w:rFonts w:ascii="Times New Roman" w:hAnsi="Times New Roman" w:cs="Times New Roman"/>
          <w:sz w:val="24"/>
          <w:szCs w:val="24"/>
        </w:rPr>
      </w:pPr>
      <w:r w:rsidRPr="00335252">
        <w:rPr>
          <w:rFonts w:ascii="Times New Roman" w:hAnsi="Times New Roman" w:cs="Times New Roman"/>
          <w:sz w:val="24"/>
          <w:szCs w:val="24"/>
        </w:rPr>
        <w:t xml:space="preserve">Sporește receptivitatea  </w:t>
      </w:r>
      <w:r w:rsidR="00175F79" w:rsidRPr="00175F79">
        <w:rPr>
          <w:rFonts w:ascii="Times New Roman" w:hAnsi="Times New Roman" w:cs="Times New Roman"/>
          <w:sz w:val="24"/>
          <w:szCs w:val="24"/>
        </w:rPr>
        <w:t>–</w:t>
      </w:r>
      <w:r w:rsidRPr="00335252">
        <w:rPr>
          <w:rFonts w:ascii="Times New Roman" w:hAnsi="Times New Roman" w:cs="Times New Roman"/>
          <w:sz w:val="24"/>
          <w:szCs w:val="24"/>
        </w:rPr>
        <w:t xml:space="preserve"> fiind o soluție asincron</w:t>
      </w:r>
      <w:r>
        <w:rPr>
          <w:rFonts w:ascii="Times New Roman" w:hAnsi="Times New Roman" w:cs="Times New Roman"/>
          <w:sz w:val="24"/>
          <w:szCs w:val="24"/>
        </w:rPr>
        <w:t>ă</w:t>
      </w:r>
      <w:r w:rsidRPr="00335252">
        <w:rPr>
          <w:rFonts w:ascii="Times New Roman" w:hAnsi="Times New Roman" w:cs="Times New Roman"/>
          <w:sz w:val="24"/>
          <w:szCs w:val="24"/>
        </w:rPr>
        <w:t xml:space="preserve">, transferul de mesaje nu blochează </w:t>
      </w:r>
      <w:r w:rsidRPr="00734016">
        <w:rPr>
          <w:rFonts w:ascii="Times New Roman" w:hAnsi="Times New Roman" w:cs="Times New Roman"/>
          <w:i/>
          <w:iCs/>
          <w:sz w:val="24"/>
          <w:szCs w:val="24"/>
        </w:rPr>
        <w:t>publisher</w:t>
      </w:r>
      <w:r>
        <w:rPr>
          <w:rFonts w:ascii="Times New Roman" w:hAnsi="Times New Roman" w:cs="Times New Roman"/>
          <w:i/>
          <w:iCs/>
          <w:sz w:val="24"/>
          <w:szCs w:val="24"/>
        </w:rPr>
        <w:t>-</w:t>
      </w:r>
      <w:r w:rsidRPr="00762B12">
        <w:rPr>
          <w:rFonts w:ascii="Times New Roman" w:hAnsi="Times New Roman" w:cs="Times New Roman"/>
          <w:sz w:val="24"/>
          <w:szCs w:val="24"/>
        </w:rPr>
        <w:t>ul</w:t>
      </w:r>
      <w:r w:rsidRPr="00335252">
        <w:rPr>
          <w:rFonts w:ascii="Times New Roman" w:hAnsi="Times New Roman" w:cs="Times New Roman"/>
          <w:sz w:val="24"/>
          <w:szCs w:val="24"/>
        </w:rPr>
        <w:t xml:space="preserve">, iar </w:t>
      </w:r>
      <w:r w:rsidRPr="00734016">
        <w:rPr>
          <w:rFonts w:ascii="Times New Roman" w:hAnsi="Times New Roman" w:cs="Times New Roman"/>
          <w:i/>
          <w:iCs/>
          <w:sz w:val="24"/>
          <w:szCs w:val="24"/>
        </w:rPr>
        <w:t>subscriber</w:t>
      </w:r>
      <w:r>
        <w:rPr>
          <w:rFonts w:ascii="Times New Roman" w:hAnsi="Times New Roman" w:cs="Times New Roman"/>
          <w:i/>
          <w:iCs/>
          <w:sz w:val="24"/>
          <w:szCs w:val="24"/>
        </w:rPr>
        <w:t>-</w:t>
      </w:r>
      <w:r w:rsidRPr="00762B12">
        <w:rPr>
          <w:rFonts w:ascii="Times New Roman" w:hAnsi="Times New Roman" w:cs="Times New Roman"/>
          <w:sz w:val="24"/>
          <w:szCs w:val="24"/>
        </w:rPr>
        <w:t>ul</w:t>
      </w:r>
      <w:r w:rsidRPr="00335252">
        <w:rPr>
          <w:rFonts w:ascii="Times New Roman" w:hAnsi="Times New Roman" w:cs="Times New Roman"/>
          <w:sz w:val="24"/>
          <w:szCs w:val="24"/>
        </w:rPr>
        <w:t xml:space="preserve"> este ocupat doar atunci când se abonează unui </w:t>
      </w:r>
      <w:r w:rsidRPr="00A76DF4">
        <w:rPr>
          <w:rFonts w:ascii="Times New Roman" w:hAnsi="Times New Roman" w:cs="Times New Roman"/>
          <w:i/>
          <w:iCs/>
          <w:sz w:val="24"/>
          <w:szCs w:val="24"/>
        </w:rPr>
        <w:t>topic</w:t>
      </w:r>
      <w:r w:rsidRPr="00335252">
        <w:rPr>
          <w:rFonts w:ascii="Times New Roman" w:hAnsi="Times New Roman" w:cs="Times New Roman"/>
          <w:sz w:val="24"/>
          <w:szCs w:val="24"/>
        </w:rPr>
        <w:t>.</w:t>
      </w:r>
    </w:p>
    <w:p w14:paraId="43BBF9F2" w14:textId="77777777" w:rsidR="00A83248" w:rsidRPr="00335252" w:rsidRDefault="00A83248" w:rsidP="00A83248">
      <w:pPr>
        <w:rPr>
          <w:rFonts w:ascii="Times New Roman" w:hAnsi="Times New Roman" w:cs="Times New Roman"/>
        </w:rPr>
      </w:pPr>
    </w:p>
    <w:p w14:paraId="1D70856B" w14:textId="77777777" w:rsidR="00A83248" w:rsidRPr="00A67347" w:rsidRDefault="00A83248" w:rsidP="00A83248">
      <w:pPr>
        <w:pStyle w:val="Heading2"/>
        <w:rPr>
          <w:rFonts w:ascii="Times New Roman" w:hAnsi="Times New Roman" w:cs="Times New Roman"/>
          <w:sz w:val="28"/>
          <w:szCs w:val="28"/>
        </w:rPr>
      </w:pPr>
      <w:bookmarkStart w:id="46" w:name="_Toc106396808"/>
      <w:r>
        <w:rPr>
          <w:rFonts w:ascii="Times New Roman" w:hAnsi="Times New Roman" w:cs="Times New Roman"/>
          <w:sz w:val="28"/>
          <w:szCs w:val="28"/>
        </w:rPr>
        <w:lastRenderedPageBreak/>
        <w:t>II</w:t>
      </w:r>
      <w:r w:rsidRPr="00335252">
        <w:rPr>
          <w:rFonts w:ascii="Times New Roman" w:hAnsi="Times New Roman" w:cs="Times New Roman"/>
          <w:sz w:val="28"/>
          <w:szCs w:val="28"/>
        </w:rPr>
        <w:t>.3. MQTT</w:t>
      </w:r>
      <w:bookmarkEnd w:id="46"/>
    </w:p>
    <w:p w14:paraId="00BB1ECF" w14:textId="77777777" w:rsidR="00A83248" w:rsidRPr="00335252" w:rsidRDefault="00A83248" w:rsidP="00A83248">
      <w:pPr>
        <w:pStyle w:val="Heading3"/>
        <w:rPr>
          <w:rFonts w:ascii="Times New Roman" w:hAnsi="Times New Roman" w:cs="Times New Roman"/>
        </w:rPr>
      </w:pPr>
      <w:bookmarkStart w:id="47" w:name="_Toc106396809"/>
      <w:r>
        <w:rPr>
          <w:rFonts w:ascii="Times New Roman" w:hAnsi="Times New Roman" w:cs="Times New Roman"/>
        </w:rPr>
        <w:t>II</w:t>
      </w:r>
      <w:r w:rsidRPr="00335252">
        <w:rPr>
          <w:rFonts w:ascii="Times New Roman" w:hAnsi="Times New Roman" w:cs="Times New Roman"/>
        </w:rPr>
        <w:t>.3.1 Protocolul MQTT</w:t>
      </w:r>
      <w:bookmarkEnd w:id="47"/>
    </w:p>
    <w:p w14:paraId="2599A2DF" w14:textId="785D468E" w:rsidR="00A83248" w:rsidRPr="00335252" w:rsidRDefault="00A83248" w:rsidP="00A83248">
      <w:pPr>
        <w:ind w:firstLine="709"/>
        <w:rPr>
          <w:rFonts w:ascii="Times New Roman" w:hAnsi="Times New Roman" w:cs="Times New Roman"/>
          <w:sz w:val="24"/>
          <w:szCs w:val="24"/>
        </w:rPr>
      </w:pPr>
      <w:r w:rsidRPr="00335252">
        <w:rPr>
          <w:rFonts w:ascii="Times New Roman" w:hAnsi="Times New Roman" w:cs="Times New Roman"/>
          <w:sz w:val="24"/>
          <w:szCs w:val="24"/>
        </w:rPr>
        <w:t>MQTT (</w:t>
      </w:r>
      <w:r w:rsidRPr="00F73854">
        <w:rPr>
          <w:rFonts w:ascii="Times New Roman" w:hAnsi="Times New Roman" w:cs="Times New Roman"/>
          <w:i/>
          <w:iCs/>
          <w:sz w:val="24"/>
          <w:szCs w:val="24"/>
        </w:rPr>
        <w:t>Message Queuing Telemetry Transport</w:t>
      </w:r>
      <w:r w:rsidRPr="00335252">
        <w:rPr>
          <w:rFonts w:ascii="Times New Roman" w:hAnsi="Times New Roman" w:cs="Times New Roman"/>
          <w:sz w:val="24"/>
          <w:szCs w:val="24"/>
        </w:rPr>
        <w:t xml:space="preserve">) este un protocol </w:t>
      </w:r>
      <w:r w:rsidRPr="00F73854">
        <w:rPr>
          <w:rFonts w:ascii="Times New Roman" w:hAnsi="Times New Roman" w:cs="Times New Roman"/>
          <w:i/>
          <w:iCs/>
          <w:sz w:val="24"/>
          <w:szCs w:val="24"/>
        </w:rPr>
        <w:t>lightweight</w:t>
      </w:r>
      <w:r w:rsidRPr="00335252">
        <w:rPr>
          <w:rFonts w:ascii="Times New Roman" w:hAnsi="Times New Roman" w:cs="Times New Roman"/>
          <w:sz w:val="24"/>
          <w:szCs w:val="24"/>
        </w:rPr>
        <w:t xml:space="preserve"> folosit în arhitecturile de tip </w:t>
      </w:r>
      <w:r w:rsidRPr="00F73854">
        <w:rPr>
          <w:rFonts w:ascii="Times New Roman" w:hAnsi="Times New Roman" w:cs="Times New Roman"/>
          <w:i/>
          <w:iCs/>
          <w:sz w:val="24"/>
          <w:szCs w:val="24"/>
        </w:rPr>
        <w:t>publish/subscribe</w:t>
      </w:r>
      <w:r w:rsidRPr="00335252">
        <w:rPr>
          <w:rFonts w:ascii="Times New Roman" w:hAnsi="Times New Roman" w:cs="Times New Roman"/>
          <w:sz w:val="24"/>
          <w:szCs w:val="24"/>
        </w:rPr>
        <w:t xml:space="preserve"> și destinat comunicării </w:t>
      </w:r>
      <w:r w:rsidRPr="00F73854">
        <w:rPr>
          <w:rFonts w:ascii="Times New Roman" w:hAnsi="Times New Roman" w:cs="Times New Roman"/>
          <w:i/>
          <w:iCs/>
          <w:sz w:val="24"/>
          <w:szCs w:val="24"/>
        </w:rPr>
        <w:t>machine to machine</w:t>
      </w:r>
      <w:r w:rsidRPr="00335252">
        <w:rPr>
          <w:rFonts w:ascii="Times New Roman" w:hAnsi="Times New Roman" w:cs="Times New Roman"/>
          <w:sz w:val="24"/>
          <w:szCs w:val="24"/>
        </w:rPr>
        <w:t xml:space="preserve"> în medii cu lățime de bandă redusă</w:t>
      </w:r>
      <w:r w:rsidR="00937C49">
        <w:rPr>
          <w:rFonts w:ascii="Times New Roman" w:hAnsi="Times New Roman" w:cs="Times New Roman"/>
          <w:sz w:val="24"/>
          <w:szCs w:val="24"/>
        </w:rPr>
        <w:t xml:space="preserve"> </w:t>
      </w:r>
      <w:sdt>
        <w:sdtPr>
          <w:rPr>
            <w:rFonts w:ascii="Times New Roman" w:hAnsi="Times New Roman" w:cs="Times New Roman"/>
            <w:sz w:val="24"/>
            <w:szCs w:val="24"/>
          </w:rPr>
          <w:id w:val="-1714721664"/>
          <w:citation/>
        </w:sdtPr>
        <w:sdtEndPr/>
        <w:sdtContent>
          <w:r w:rsidR="00937C49">
            <w:rPr>
              <w:rFonts w:ascii="Times New Roman" w:hAnsi="Times New Roman" w:cs="Times New Roman"/>
              <w:sz w:val="24"/>
              <w:szCs w:val="24"/>
            </w:rPr>
            <w:fldChar w:fldCharType="begin"/>
          </w:r>
          <w:r w:rsidR="008117B5">
            <w:rPr>
              <w:rFonts w:ascii="Times New Roman" w:hAnsi="Times New Roman" w:cs="Times New Roman"/>
              <w:sz w:val="24"/>
              <w:szCs w:val="24"/>
            </w:rPr>
            <w:instrText xml:space="preserve">CITATION MQT22 \l 1033 </w:instrText>
          </w:r>
          <w:r w:rsidR="00937C49">
            <w:rPr>
              <w:rFonts w:ascii="Times New Roman" w:hAnsi="Times New Roman" w:cs="Times New Roman"/>
              <w:sz w:val="24"/>
              <w:szCs w:val="24"/>
            </w:rPr>
            <w:fldChar w:fldCharType="separate"/>
          </w:r>
          <w:r w:rsidR="00237586" w:rsidRPr="00237586">
            <w:rPr>
              <w:rFonts w:ascii="Times New Roman" w:hAnsi="Times New Roman" w:cs="Times New Roman"/>
              <w:noProof/>
              <w:sz w:val="24"/>
              <w:szCs w:val="24"/>
            </w:rPr>
            <w:t>[3]</w:t>
          </w:r>
          <w:r w:rsidR="00937C49">
            <w:rPr>
              <w:rFonts w:ascii="Times New Roman" w:hAnsi="Times New Roman" w:cs="Times New Roman"/>
              <w:sz w:val="24"/>
              <w:szCs w:val="24"/>
            </w:rPr>
            <w:fldChar w:fldCharType="end"/>
          </w:r>
        </w:sdtContent>
      </w:sdt>
      <w:r w:rsidRPr="00335252">
        <w:rPr>
          <w:rFonts w:ascii="Times New Roman" w:hAnsi="Times New Roman" w:cs="Times New Roman"/>
          <w:sz w:val="24"/>
          <w:szCs w:val="24"/>
        </w:rPr>
        <w:t xml:space="preserve">. </w:t>
      </w:r>
    </w:p>
    <w:p w14:paraId="120A1D48" w14:textId="77777777" w:rsidR="00A83248" w:rsidRPr="00335252" w:rsidRDefault="00A83248" w:rsidP="00A83248">
      <w:pPr>
        <w:ind w:firstLine="708"/>
        <w:rPr>
          <w:rFonts w:ascii="Times New Roman" w:hAnsi="Times New Roman" w:cs="Times New Roman"/>
          <w:sz w:val="24"/>
          <w:szCs w:val="24"/>
        </w:rPr>
      </w:pPr>
      <w:r w:rsidRPr="00335252">
        <w:rPr>
          <w:rFonts w:ascii="Times New Roman" w:hAnsi="Times New Roman" w:cs="Times New Roman"/>
          <w:sz w:val="24"/>
          <w:szCs w:val="24"/>
        </w:rPr>
        <w:t>Acesta este un protocol de mesagerie în timp real, oferind o trimitere rapidă a datelor. Mesajul transmis pe rețea conține ca parametri:</w:t>
      </w:r>
    </w:p>
    <w:p w14:paraId="29121116" w14:textId="66FDB3B3" w:rsidR="00A83248" w:rsidRPr="00335252" w:rsidRDefault="00A83248" w:rsidP="00A83248">
      <w:pPr>
        <w:pStyle w:val="ListParagraph"/>
        <w:numPr>
          <w:ilvl w:val="0"/>
          <w:numId w:val="4"/>
        </w:numPr>
        <w:rPr>
          <w:rFonts w:ascii="Times New Roman" w:hAnsi="Times New Roman" w:cs="Times New Roman"/>
          <w:sz w:val="24"/>
          <w:szCs w:val="24"/>
        </w:rPr>
      </w:pPr>
      <w:r w:rsidRPr="00F73854">
        <w:rPr>
          <w:rFonts w:ascii="Times New Roman" w:hAnsi="Times New Roman" w:cs="Times New Roman"/>
          <w:i/>
          <w:iCs/>
          <w:sz w:val="24"/>
          <w:szCs w:val="24"/>
        </w:rPr>
        <w:t>Payload</w:t>
      </w:r>
      <w:r w:rsidRPr="00335252">
        <w:rPr>
          <w:rFonts w:ascii="Times New Roman" w:hAnsi="Times New Roman" w:cs="Times New Roman"/>
          <w:sz w:val="24"/>
          <w:szCs w:val="24"/>
        </w:rPr>
        <w:t>-ul ce este reprezentat de încărcătura de date înregistrat</w:t>
      </w:r>
      <w:r>
        <w:rPr>
          <w:rFonts w:ascii="Times New Roman" w:hAnsi="Times New Roman" w:cs="Times New Roman"/>
          <w:sz w:val="24"/>
          <w:szCs w:val="24"/>
        </w:rPr>
        <w:t>ă</w:t>
      </w:r>
      <w:r w:rsidRPr="00335252">
        <w:rPr>
          <w:rFonts w:ascii="Times New Roman" w:hAnsi="Times New Roman" w:cs="Times New Roman"/>
          <w:sz w:val="24"/>
          <w:szCs w:val="24"/>
        </w:rPr>
        <w:t xml:space="preserve"> de nod</w:t>
      </w:r>
      <w:r w:rsidR="00350ECA">
        <w:rPr>
          <w:rFonts w:ascii="Times New Roman" w:hAnsi="Times New Roman" w:cs="Times New Roman"/>
          <w:sz w:val="24"/>
          <w:szCs w:val="24"/>
        </w:rPr>
        <w:t>;</w:t>
      </w:r>
    </w:p>
    <w:p w14:paraId="3526447C" w14:textId="36678D70" w:rsidR="00A83248" w:rsidRPr="00335252" w:rsidRDefault="00A83248" w:rsidP="00A83248">
      <w:pPr>
        <w:pStyle w:val="ListParagraph"/>
        <w:numPr>
          <w:ilvl w:val="0"/>
          <w:numId w:val="4"/>
        </w:numPr>
        <w:ind w:left="709"/>
        <w:rPr>
          <w:rFonts w:ascii="Times New Roman" w:hAnsi="Times New Roman" w:cs="Times New Roman"/>
          <w:sz w:val="24"/>
          <w:szCs w:val="24"/>
        </w:rPr>
      </w:pPr>
      <w:r w:rsidRPr="00335252">
        <w:rPr>
          <w:rFonts w:ascii="Times New Roman" w:hAnsi="Times New Roman" w:cs="Times New Roman"/>
          <w:sz w:val="24"/>
          <w:szCs w:val="24"/>
        </w:rPr>
        <w:t xml:space="preserve">QoS </w:t>
      </w:r>
      <w:r w:rsidR="00350ECA">
        <w:rPr>
          <w:rFonts w:ascii="Times New Roman" w:hAnsi="Times New Roman" w:cs="Times New Roman"/>
          <w:sz w:val="24"/>
          <w:szCs w:val="24"/>
        </w:rPr>
        <w:t xml:space="preserve">ce </w:t>
      </w:r>
      <w:r w:rsidRPr="00335252">
        <w:rPr>
          <w:rFonts w:ascii="Times New Roman" w:hAnsi="Times New Roman" w:cs="Times New Roman"/>
          <w:sz w:val="24"/>
          <w:szCs w:val="24"/>
        </w:rPr>
        <w:t xml:space="preserve">asigură trimiterea mesajului către </w:t>
      </w:r>
      <w:r w:rsidRPr="00B301A3">
        <w:rPr>
          <w:rFonts w:ascii="Times New Roman" w:hAnsi="Times New Roman" w:cs="Times New Roman"/>
          <w:i/>
          <w:iCs/>
          <w:sz w:val="24"/>
          <w:szCs w:val="24"/>
        </w:rPr>
        <w:t>subscriber</w:t>
      </w:r>
      <w:r w:rsidRPr="00335252">
        <w:rPr>
          <w:rFonts w:ascii="Times New Roman" w:hAnsi="Times New Roman" w:cs="Times New Roman"/>
          <w:sz w:val="24"/>
          <w:szCs w:val="24"/>
        </w:rPr>
        <w:t>. Un nivel înalt de QoS oferă o siguranță mai mare ca mesajul să fie trimis, dar și o latență și o lățime de bandă mai mari. Nivel</w:t>
      </w:r>
      <w:r>
        <w:rPr>
          <w:rFonts w:ascii="Times New Roman" w:hAnsi="Times New Roman" w:cs="Times New Roman"/>
          <w:sz w:val="24"/>
          <w:szCs w:val="24"/>
        </w:rPr>
        <w:t>urile</w:t>
      </w:r>
      <w:r w:rsidRPr="00335252">
        <w:rPr>
          <w:rFonts w:ascii="Times New Roman" w:hAnsi="Times New Roman" w:cs="Times New Roman"/>
          <w:sz w:val="24"/>
          <w:szCs w:val="24"/>
        </w:rPr>
        <w:t xml:space="preserve"> QoS sunt: </w:t>
      </w:r>
    </w:p>
    <w:p w14:paraId="181E0FD2" w14:textId="77777777" w:rsidR="00A83248" w:rsidRPr="00335252" w:rsidRDefault="00A83248" w:rsidP="00A83248">
      <w:pPr>
        <w:pStyle w:val="ListParagraph"/>
        <w:numPr>
          <w:ilvl w:val="0"/>
          <w:numId w:val="3"/>
        </w:numPr>
        <w:ind w:left="1418"/>
        <w:rPr>
          <w:rFonts w:ascii="Times New Roman" w:hAnsi="Times New Roman" w:cs="Times New Roman"/>
          <w:sz w:val="24"/>
          <w:szCs w:val="24"/>
        </w:rPr>
      </w:pPr>
      <w:r w:rsidRPr="00335252">
        <w:rPr>
          <w:rFonts w:ascii="Times New Roman" w:hAnsi="Times New Roman" w:cs="Times New Roman"/>
          <w:sz w:val="24"/>
          <w:szCs w:val="24"/>
        </w:rPr>
        <w:t>Maximum o dat</w:t>
      </w:r>
      <w:r>
        <w:rPr>
          <w:rFonts w:ascii="Times New Roman" w:hAnsi="Times New Roman" w:cs="Times New Roman"/>
          <w:sz w:val="24"/>
          <w:szCs w:val="24"/>
        </w:rPr>
        <w:t>ă</w:t>
      </w:r>
      <w:r w:rsidRPr="00335252">
        <w:rPr>
          <w:rFonts w:ascii="Times New Roman" w:hAnsi="Times New Roman" w:cs="Times New Roman"/>
          <w:sz w:val="24"/>
          <w:szCs w:val="24"/>
        </w:rPr>
        <w:t xml:space="preserve"> (0), fără confirmare. Nu oferă o garanție a sosirii mesajului. </w:t>
      </w:r>
    </w:p>
    <w:p w14:paraId="5451A10D" w14:textId="77777777" w:rsidR="00A83248" w:rsidRPr="00335252" w:rsidRDefault="00A83248" w:rsidP="00A83248">
      <w:pPr>
        <w:pStyle w:val="ListParagraph"/>
        <w:numPr>
          <w:ilvl w:val="0"/>
          <w:numId w:val="3"/>
        </w:numPr>
        <w:ind w:left="1418"/>
        <w:rPr>
          <w:rFonts w:ascii="Times New Roman" w:hAnsi="Times New Roman" w:cs="Times New Roman"/>
          <w:sz w:val="24"/>
          <w:szCs w:val="24"/>
        </w:rPr>
      </w:pPr>
      <w:r w:rsidRPr="00335252">
        <w:rPr>
          <w:rFonts w:ascii="Times New Roman" w:hAnsi="Times New Roman" w:cs="Times New Roman"/>
          <w:sz w:val="24"/>
          <w:szCs w:val="24"/>
        </w:rPr>
        <w:t>Minimum o dat</w:t>
      </w:r>
      <w:r>
        <w:rPr>
          <w:rFonts w:ascii="Times New Roman" w:hAnsi="Times New Roman" w:cs="Times New Roman"/>
          <w:sz w:val="24"/>
          <w:szCs w:val="24"/>
        </w:rPr>
        <w:t>ă</w:t>
      </w:r>
      <w:r w:rsidRPr="00335252">
        <w:rPr>
          <w:rFonts w:ascii="Times New Roman" w:hAnsi="Times New Roman" w:cs="Times New Roman"/>
          <w:sz w:val="24"/>
          <w:szCs w:val="24"/>
        </w:rPr>
        <w:t xml:space="preserve"> (1), cu confirmare.</w:t>
      </w:r>
    </w:p>
    <w:p w14:paraId="5A9C42EE" w14:textId="4C9699E1" w:rsidR="00A83248" w:rsidRPr="00335252" w:rsidRDefault="00A83248" w:rsidP="00A83248">
      <w:pPr>
        <w:pStyle w:val="ListParagraph"/>
        <w:numPr>
          <w:ilvl w:val="0"/>
          <w:numId w:val="3"/>
        </w:numPr>
        <w:ind w:left="1418"/>
        <w:rPr>
          <w:rFonts w:ascii="Times New Roman" w:hAnsi="Times New Roman" w:cs="Times New Roman"/>
          <w:sz w:val="24"/>
          <w:szCs w:val="24"/>
        </w:rPr>
      </w:pPr>
      <w:r w:rsidRPr="00335252">
        <w:rPr>
          <w:rFonts w:ascii="Times New Roman" w:hAnsi="Times New Roman" w:cs="Times New Roman"/>
          <w:sz w:val="24"/>
          <w:szCs w:val="24"/>
        </w:rPr>
        <w:t>Fix o dat</w:t>
      </w:r>
      <w:r>
        <w:rPr>
          <w:rFonts w:ascii="Times New Roman" w:hAnsi="Times New Roman" w:cs="Times New Roman"/>
          <w:sz w:val="24"/>
          <w:szCs w:val="24"/>
        </w:rPr>
        <w:t>ă</w:t>
      </w:r>
      <w:r w:rsidRPr="00335252">
        <w:rPr>
          <w:rFonts w:ascii="Times New Roman" w:hAnsi="Times New Roman" w:cs="Times New Roman"/>
          <w:sz w:val="24"/>
          <w:szCs w:val="24"/>
        </w:rPr>
        <w:t xml:space="preserve"> (2), cu un </w:t>
      </w:r>
      <w:r w:rsidRPr="00576347">
        <w:rPr>
          <w:rFonts w:ascii="Times New Roman" w:hAnsi="Times New Roman" w:cs="Times New Roman"/>
          <w:i/>
          <w:iCs/>
          <w:sz w:val="24"/>
          <w:szCs w:val="24"/>
        </w:rPr>
        <w:t>ha</w:t>
      </w:r>
      <w:r w:rsidR="00350ECA">
        <w:rPr>
          <w:rFonts w:ascii="Times New Roman" w:hAnsi="Times New Roman" w:cs="Times New Roman"/>
          <w:i/>
          <w:iCs/>
          <w:sz w:val="24"/>
          <w:szCs w:val="24"/>
        </w:rPr>
        <w:t>n</w:t>
      </w:r>
      <w:r w:rsidRPr="00576347">
        <w:rPr>
          <w:rFonts w:ascii="Times New Roman" w:hAnsi="Times New Roman" w:cs="Times New Roman"/>
          <w:i/>
          <w:iCs/>
          <w:sz w:val="24"/>
          <w:szCs w:val="24"/>
        </w:rPr>
        <w:t>dshake</w:t>
      </w:r>
      <w:r w:rsidRPr="00335252">
        <w:rPr>
          <w:rFonts w:ascii="Times New Roman" w:hAnsi="Times New Roman" w:cs="Times New Roman"/>
          <w:sz w:val="24"/>
          <w:szCs w:val="24"/>
        </w:rPr>
        <w:t xml:space="preserve"> realizat </w:t>
      </w:r>
      <w:r>
        <w:rPr>
          <w:rFonts w:ascii="Times New Roman" w:hAnsi="Times New Roman" w:cs="Times New Roman"/>
          <w:sz w:val="24"/>
          <w:szCs w:val="24"/>
        </w:rPr>
        <w:t>î</w:t>
      </w:r>
      <w:r w:rsidRPr="00335252">
        <w:rPr>
          <w:rFonts w:ascii="Times New Roman" w:hAnsi="Times New Roman" w:cs="Times New Roman"/>
          <w:sz w:val="24"/>
          <w:szCs w:val="24"/>
        </w:rPr>
        <w:t xml:space="preserve">n 4 pași, fiind cel mai sigur, dar și cel mai încet. </w:t>
      </w:r>
    </w:p>
    <w:p w14:paraId="37C08678" w14:textId="77777777" w:rsidR="00A83248" w:rsidRPr="00335252" w:rsidRDefault="00A83248" w:rsidP="00A83248">
      <w:pPr>
        <w:pStyle w:val="ListParagraph"/>
        <w:numPr>
          <w:ilvl w:val="0"/>
          <w:numId w:val="5"/>
        </w:numPr>
        <w:ind w:left="709"/>
        <w:rPr>
          <w:rFonts w:ascii="Times New Roman" w:hAnsi="Times New Roman" w:cs="Times New Roman"/>
          <w:sz w:val="24"/>
          <w:szCs w:val="24"/>
        </w:rPr>
      </w:pPr>
      <w:r w:rsidRPr="00335252">
        <w:rPr>
          <w:rFonts w:ascii="Times New Roman" w:hAnsi="Times New Roman" w:cs="Times New Roman"/>
          <w:sz w:val="24"/>
          <w:szCs w:val="24"/>
        </w:rPr>
        <w:t>Colecți</w:t>
      </w:r>
      <w:r>
        <w:rPr>
          <w:rFonts w:ascii="Times New Roman" w:hAnsi="Times New Roman" w:cs="Times New Roman"/>
          <w:sz w:val="24"/>
          <w:szCs w:val="24"/>
        </w:rPr>
        <w:t>a</w:t>
      </w:r>
      <w:r w:rsidRPr="00335252">
        <w:rPr>
          <w:rFonts w:ascii="Times New Roman" w:hAnsi="Times New Roman" w:cs="Times New Roman"/>
          <w:sz w:val="24"/>
          <w:szCs w:val="24"/>
        </w:rPr>
        <w:t xml:space="preserve"> de proprietăți</w:t>
      </w:r>
    </w:p>
    <w:p w14:paraId="6FF3738C" w14:textId="77777777" w:rsidR="00A83248" w:rsidRPr="00335252" w:rsidRDefault="00A83248" w:rsidP="00A83248">
      <w:pPr>
        <w:pStyle w:val="ListParagraph"/>
        <w:numPr>
          <w:ilvl w:val="0"/>
          <w:numId w:val="5"/>
        </w:numPr>
        <w:rPr>
          <w:rFonts w:ascii="Times New Roman" w:hAnsi="Times New Roman" w:cs="Times New Roman"/>
          <w:sz w:val="24"/>
          <w:szCs w:val="24"/>
        </w:rPr>
      </w:pPr>
      <w:r w:rsidRPr="00335252">
        <w:rPr>
          <w:rFonts w:ascii="Times New Roman" w:hAnsi="Times New Roman" w:cs="Times New Roman"/>
          <w:sz w:val="24"/>
          <w:szCs w:val="24"/>
        </w:rPr>
        <w:t xml:space="preserve">Numele </w:t>
      </w:r>
      <w:r w:rsidRPr="00576347">
        <w:rPr>
          <w:rFonts w:ascii="Times New Roman" w:hAnsi="Times New Roman" w:cs="Times New Roman"/>
          <w:i/>
          <w:iCs/>
          <w:sz w:val="24"/>
          <w:szCs w:val="24"/>
        </w:rPr>
        <w:t>topicului</w:t>
      </w:r>
    </w:p>
    <w:p w14:paraId="69A4A669" w14:textId="38463BE8" w:rsidR="00A83248" w:rsidRPr="00335252" w:rsidRDefault="00A83248" w:rsidP="00A83248">
      <w:pPr>
        <w:ind w:firstLine="708"/>
        <w:rPr>
          <w:rFonts w:ascii="Times New Roman" w:hAnsi="Times New Roman" w:cs="Times New Roman"/>
          <w:sz w:val="24"/>
          <w:szCs w:val="24"/>
        </w:rPr>
      </w:pPr>
      <w:r w:rsidRPr="00335252">
        <w:rPr>
          <w:rFonts w:ascii="Times New Roman" w:hAnsi="Times New Roman" w:cs="Times New Roman"/>
          <w:sz w:val="24"/>
          <w:szCs w:val="24"/>
        </w:rPr>
        <w:t xml:space="preserve">MQTT este identificat ca fiind un protocol </w:t>
      </w:r>
      <w:r w:rsidRPr="00C864EF">
        <w:rPr>
          <w:rFonts w:ascii="Times New Roman" w:hAnsi="Times New Roman" w:cs="Times New Roman"/>
          <w:i/>
          <w:iCs/>
          <w:sz w:val="24"/>
          <w:szCs w:val="24"/>
        </w:rPr>
        <w:t>lightweight</w:t>
      </w:r>
      <w:r w:rsidRPr="00335252">
        <w:rPr>
          <w:rFonts w:ascii="Times New Roman" w:hAnsi="Times New Roman" w:cs="Times New Roman"/>
          <w:sz w:val="24"/>
          <w:szCs w:val="24"/>
        </w:rPr>
        <w:t xml:space="preserve"> deoarece mesajele pot fi de minimum 2</w:t>
      </w:r>
      <w:r w:rsidR="00762B12">
        <w:rPr>
          <w:rFonts w:ascii="Times New Roman" w:hAnsi="Times New Roman" w:cs="Times New Roman"/>
          <w:sz w:val="24"/>
          <w:szCs w:val="24"/>
        </w:rPr>
        <w:t>MB</w:t>
      </w:r>
      <w:r w:rsidRPr="00335252">
        <w:rPr>
          <w:rFonts w:ascii="Times New Roman" w:hAnsi="Times New Roman" w:cs="Times New Roman"/>
          <w:sz w:val="24"/>
          <w:szCs w:val="24"/>
        </w:rPr>
        <w:t xml:space="preserve"> respectiv 256</w:t>
      </w:r>
      <w:r w:rsidR="00762B12">
        <w:rPr>
          <w:rFonts w:ascii="Times New Roman" w:hAnsi="Times New Roman" w:cs="Times New Roman"/>
          <w:sz w:val="24"/>
          <w:szCs w:val="24"/>
        </w:rPr>
        <w:t>MB</w:t>
      </w:r>
      <w:r w:rsidRPr="00335252">
        <w:rPr>
          <w:rFonts w:ascii="Times New Roman" w:hAnsi="Times New Roman" w:cs="Times New Roman"/>
          <w:sz w:val="24"/>
          <w:szCs w:val="24"/>
        </w:rPr>
        <w:t xml:space="preserve"> maximum. </w:t>
      </w:r>
    </w:p>
    <w:p w14:paraId="6C91015A" w14:textId="77777777" w:rsidR="00A83248" w:rsidRPr="00335252" w:rsidRDefault="00A83248" w:rsidP="00A83248">
      <w:pPr>
        <w:pStyle w:val="Heading3"/>
        <w:rPr>
          <w:rFonts w:ascii="Times New Roman" w:hAnsi="Times New Roman" w:cs="Times New Roman"/>
        </w:rPr>
      </w:pPr>
      <w:bookmarkStart w:id="48" w:name="_Toc106396810"/>
      <w:r>
        <w:rPr>
          <w:rFonts w:ascii="Times New Roman" w:hAnsi="Times New Roman" w:cs="Times New Roman"/>
        </w:rPr>
        <w:t>II</w:t>
      </w:r>
      <w:r w:rsidRPr="00335252">
        <w:rPr>
          <w:rFonts w:ascii="Times New Roman" w:hAnsi="Times New Roman" w:cs="Times New Roman"/>
        </w:rPr>
        <w:t xml:space="preserve">.3.2 Protocolul </w:t>
      </w:r>
      <w:r w:rsidRPr="00762B12">
        <w:rPr>
          <w:rFonts w:ascii="Times New Roman" w:hAnsi="Times New Roman" w:cs="Times New Roman"/>
          <w:i/>
          <w:iCs/>
        </w:rPr>
        <w:t>WebSocket</w:t>
      </w:r>
      <w:bookmarkEnd w:id="48"/>
    </w:p>
    <w:p w14:paraId="11EDD987" w14:textId="77777777" w:rsidR="00A83248" w:rsidRPr="00335252" w:rsidRDefault="00A83248" w:rsidP="00A83248">
      <w:pPr>
        <w:ind w:firstLine="708"/>
        <w:rPr>
          <w:rFonts w:ascii="Times New Roman" w:hAnsi="Times New Roman" w:cs="Times New Roman"/>
          <w:sz w:val="24"/>
          <w:szCs w:val="24"/>
        </w:rPr>
      </w:pPr>
      <w:r w:rsidRPr="00762B12">
        <w:rPr>
          <w:rFonts w:ascii="Times New Roman" w:hAnsi="Times New Roman" w:cs="Times New Roman"/>
          <w:i/>
          <w:iCs/>
          <w:sz w:val="24"/>
          <w:szCs w:val="24"/>
        </w:rPr>
        <w:t>WebSocket</w:t>
      </w:r>
      <w:r w:rsidRPr="00335252">
        <w:rPr>
          <w:rFonts w:ascii="Times New Roman" w:hAnsi="Times New Roman" w:cs="Times New Roman"/>
          <w:sz w:val="24"/>
          <w:szCs w:val="24"/>
        </w:rPr>
        <w:t xml:space="preserve"> este un protocol de comunicare ce vine peste TCP/IP, folosit în comunicarea </w:t>
      </w:r>
      <w:r w:rsidRPr="00C864EF">
        <w:rPr>
          <w:rFonts w:ascii="Times New Roman" w:hAnsi="Times New Roman" w:cs="Times New Roman"/>
          <w:sz w:val="24"/>
          <w:szCs w:val="24"/>
        </w:rPr>
        <w:t>server-client</w:t>
      </w:r>
      <w:r w:rsidRPr="00335252">
        <w:rPr>
          <w:rFonts w:ascii="Times New Roman" w:hAnsi="Times New Roman" w:cs="Times New Roman"/>
          <w:sz w:val="24"/>
          <w:szCs w:val="24"/>
        </w:rPr>
        <w:t xml:space="preserve">. Acesta este un protocol bidirecțional, </w:t>
      </w:r>
      <w:r w:rsidRPr="00C864EF">
        <w:rPr>
          <w:rFonts w:ascii="Times New Roman" w:hAnsi="Times New Roman" w:cs="Times New Roman"/>
          <w:i/>
          <w:iCs/>
          <w:sz w:val="24"/>
          <w:szCs w:val="24"/>
        </w:rPr>
        <w:t>stateful</w:t>
      </w:r>
      <w:r w:rsidRPr="00335252">
        <w:rPr>
          <w:rFonts w:ascii="Times New Roman" w:hAnsi="Times New Roman" w:cs="Times New Roman"/>
          <w:sz w:val="24"/>
          <w:szCs w:val="24"/>
        </w:rPr>
        <w:t xml:space="preserve">, păstrând conexiunea între client și server deschisă până când unul dintre cei doi o va închide. </w:t>
      </w:r>
    </w:p>
    <w:p w14:paraId="6CBEBF05" w14:textId="77777777" w:rsidR="00A83248" w:rsidRPr="00335252" w:rsidRDefault="00A83248" w:rsidP="00A83248">
      <w:pPr>
        <w:ind w:firstLine="708"/>
        <w:rPr>
          <w:rFonts w:ascii="Times New Roman" w:hAnsi="Times New Roman" w:cs="Times New Roman"/>
          <w:sz w:val="24"/>
          <w:szCs w:val="24"/>
        </w:rPr>
      </w:pPr>
      <w:r w:rsidRPr="00335252">
        <w:rPr>
          <w:rFonts w:ascii="Times New Roman" w:hAnsi="Times New Roman" w:cs="Times New Roman"/>
          <w:sz w:val="24"/>
          <w:szCs w:val="24"/>
        </w:rPr>
        <w:t xml:space="preserve">Acesta este folosit în special în aplicațiile de tip </w:t>
      </w:r>
      <w:r w:rsidRPr="00C864EF">
        <w:rPr>
          <w:rFonts w:ascii="Times New Roman" w:hAnsi="Times New Roman" w:cs="Times New Roman"/>
          <w:i/>
          <w:iCs/>
          <w:sz w:val="24"/>
          <w:szCs w:val="24"/>
        </w:rPr>
        <w:t>real time</w:t>
      </w:r>
      <w:r w:rsidRPr="00335252">
        <w:rPr>
          <w:rFonts w:ascii="Times New Roman" w:hAnsi="Times New Roman" w:cs="Times New Roman"/>
          <w:sz w:val="24"/>
          <w:szCs w:val="24"/>
        </w:rPr>
        <w:t>, oferind posibilitatea de a transmite datele încontinuu și mult mai rapid, folosind aceeași conexiune deja deschisă.</w:t>
      </w:r>
    </w:p>
    <w:p w14:paraId="6CB31EBF" w14:textId="77777777" w:rsidR="00A83248" w:rsidRPr="00335252" w:rsidRDefault="00A83248" w:rsidP="00A83248">
      <w:pPr>
        <w:pStyle w:val="Heading3"/>
        <w:rPr>
          <w:rFonts w:ascii="Times New Roman" w:hAnsi="Times New Roman" w:cs="Times New Roman"/>
        </w:rPr>
      </w:pPr>
      <w:bookmarkStart w:id="49" w:name="_Toc106396811"/>
      <w:r>
        <w:rPr>
          <w:rFonts w:ascii="Times New Roman" w:hAnsi="Times New Roman" w:cs="Times New Roman"/>
        </w:rPr>
        <w:t>II</w:t>
      </w:r>
      <w:r w:rsidRPr="00335252">
        <w:rPr>
          <w:rFonts w:ascii="Times New Roman" w:hAnsi="Times New Roman" w:cs="Times New Roman"/>
        </w:rPr>
        <w:t xml:space="preserve">.3.2 MQTT </w:t>
      </w:r>
      <w:r w:rsidRPr="00762B12">
        <w:rPr>
          <w:rFonts w:ascii="Times New Roman" w:hAnsi="Times New Roman" w:cs="Times New Roman"/>
          <w:i/>
          <w:iCs/>
        </w:rPr>
        <w:t>Broker</w:t>
      </w:r>
      <w:bookmarkEnd w:id="49"/>
    </w:p>
    <w:p w14:paraId="2EAF7003" w14:textId="36E28DC5" w:rsidR="00A83248" w:rsidRPr="00335252" w:rsidRDefault="00A83248" w:rsidP="00A83248">
      <w:pPr>
        <w:ind w:firstLine="708"/>
        <w:rPr>
          <w:rFonts w:ascii="Times New Roman" w:hAnsi="Times New Roman" w:cs="Times New Roman"/>
          <w:sz w:val="24"/>
          <w:szCs w:val="24"/>
        </w:rPr>
      </w:pPr>
      <w:r w:rsidRPr="00335252">
        <w:rPr>
          <w:rFonts w:ascii="Times New Roman" w:hAnsi="Times New Roman" w:cs="Times New Roman"/>
          <w:sz w:val="24"/>
          <w:szCs w:val="24"/>
        </w:rPr>
        <w:t xml:space="preserve">Serverul de mesaje sau MQTT </w:t>
      </w:r>
      <w:r w:rsidRPr="00762B12">
        <w:rPr>
          <w:rFonts w:ascii="Times New Roman" w:hAnsi="Times New Roman" w:cs="Times New Roman"/>
          <w:i/>
          <w:iCs/>
          <w:sz w:val="24"/>
          <w:szCs w:val="24"/>
        </w:rPr>
        <w:t>Broker</w:t>
      </w:r>
      <w:r w:rsidRPr="00335252">
        <w:rPr>
          <w:rFonts w:ascii="Times New Roman" w:hAnsi="Times New Roman" w:cs="Times New Roman"/>
          <w:sz w:val="24"/>
          <w:szCs w:val="24"/>
        </w:rPr>
        <w:t xml:space="preserve"> este responsabil </w:t>
      </w:r>
      <w:r w:rsidR="00350ECA">
        <w:rPr>
          <w:rFonts w:ascii="Times New Roman" w:hAnsi="Times New Roman" w:cs="Times New Roman"/>
          <w:sz w:val="24"/>
          <w:szCs w:val="24"/>
        </w:rPr>
        <w:t>atât de</w:t>
      </w:r>
      <w:r w:rsidRPr="00335252">
        <w:rPr>
          <w:rFonts w:ascii="Times New Roman" w:hAnsi="Times New Roman" w:cs="Times New Roman"/>
          <w:sz w:val="24"/>
          <w:szCs w:val="24"/>
        </w:rPr>
        <w:t xml:space="preserve"> gestionarea conexiunilor clienților MQTT, de interceptarea </w:t>
      </w:r>
      <w:r w:rsidRPr="00C864EF">
        <w:rPr>
          <w:rFonts w:ascii="Times New Roman" w:hAnsi="Times New Roman" w:cs="Times New Roman"/>
          <w:i/>
          <w:iCs/>
          <w:sz w:val="24"/>
          <w:szCs w:val="24"/>
        </w:rPr>
        <w:t>request</w:t>
      </w:r>
      <w:r w:rsidRPr="00335252">
        <w:rPr>
          <w:rFonts w:ascii="Times New Roman" w:hAnsi="Times New Roman" w:cs="Times New Roman"/>
          <w:sz w:val="24"/>
          <w:szCs w:val="24"/>
        </w:rPr>
        <w:t xml:space="preserve">-urilor </w:t>
      </w:r>
      <w:r w:rsidRPr="00C864EF">
        <w:rPr>
          <w:rFonts w:ascii="Times New Roman" w:hAnsi="Times New Roman" w:cs="Times New Roman"/>
          <w:i/>
          <w:iCs/>
          <w:sz w:val="24"/>
          <w:szCs w:val="24"/>
        </w:rPr>
        <w:t>publish</w:t>
      </w:r>
      <w:r w:rsidRPr="00335252">
        <w:rPr>
          <w:rFonts w:ascii="Times New Roman" w:hAnsi="Times New Roman" w:cs="Times New Roman"/>
          <w:sz w:val="24"/>
          <w:szCs w:val="24"/>
        </w:rPr>
        <w:t xml:space="preserve">, </w:t>
      </w:r>
      <w:r w:rsidRPr="00C864EF">
        <w:rPr>
          <w:rFonts w:ascii="Times New Roman" w:hAnsi="Times New Roman" w:cs="Times New Roman"/>
          <w:i/>
          <w:iCs/>
          <w:sz w:val="24"/>
          <w:szCs w:val="24"/>
        </w:rPr>
        <w:t>subscribe</w:t>
      </w:r>
      <w:r w:rsidRPr="00335252">
        <w:rPr>
          <w:rFonts w:ascii="Times New Roman" w:hAnsi="Times New Roman" w:cs="Times New Roman"/>
          <w:sz w:val="24"/>
          <w:szCs w:val="24"/>
        </w:rPr>
        <w:t xml:space="preserve">, </w:t>
      </w:r>
      <w:r w:rsidRPr="00C864EF">
        <w:rPr>
          <w:rFonts w:ascii="Times New Roman" w:hAnsi="Times New Roman" w:cs="Times New Roman"/>
          <w:i/>
          <w:iCs/>
          <w:sz w:val="24"/>
          <w:szCs w:val="24"/>
        </w:rPr>
        <w:t>unsubscibe</w:t>
      </w:r>
      <w:r w:rsidRPr="00335252">
        <w:rPr>
          <w:rFonts w:ascii="Times New Roman" w:hAnsi="Times New Roman" w:cs="Times New Roman"/>
          <w:sz w:val="24"/>
          <w:szCs w:val="24"/>
        </w:rPr>
        <w:t>, cât și de distribuirea mesajelor.</w:t>
      </w:r>
    </w:p>
    <w:p w14:paraId="1B68E8DA" w14:textId="5BEB6C62" w:rsidR="00A83248" w:rsidRPr="00335252" w:rsidRDefault="00A83248" w:rsidP="00A83248">
      <w:pPr>
        <w:ind w:firstLine="708"/>
        <w:rPr>
          <w:rFonts w:ascii="Times New Roman" w:hAnsi="Times New Roman" w:cs="Times New Roman"/>
          <w:sz w:val="24"/>
          <w:szCs w:val="24"/>
        </w:rPr>
      </w:pPr>
      <w:r w:rsidRPr="00335252">
        <w:rPr>
          <w:rFonts w:ascii="Times New Roman" w:hAnsi="Times New Roman" w:cs="Times New Roman"/>
          <w:sz w:val="24"/>
          <w:szCs w:val="24"/>
        </w:rPr>
        <w:t xml:space="preserve">Printre </w:t>
      </w:r>
      <w:r w:rsidRPr="00D856AF">
        <w:rPr>
          <w:rFonts w:ascii="Times New Roman" w:hAnsi="Times New Roman" w:cs="Times New Roman"/>
          <w:i/>
          <w:iCs/>
          <w:sz w:val="24"/>
          <w:szCs w:val="24"/>
        </w:rPr>
        <w:t>broker</w:t>
      </w:r>
      <w:r w:rsidR="00350ECA">
        <w:rPr>
          <w:rFonts w:ascii="Times New Roman" w:hAnsi="Times New Roman" w:cs="Times New Roman"/>
          <w:i/>
          <w:iCs/>
          <w:sz w:val="24"/>
          <w:szCs w:val="24"/>
        </w:rPr>
        <w:t>-</w:t>
      </w:r>
      <w:r w:rsidRPr="00762B12">
        <w:rPr>
          <w:rFonts w:ascii="Times New Roman" w:hAnsi="Times New Roman" w:cs="Times New Roman"/>
          <w:sz w:val="24"/>
          <w:szCs w:val="24"/>
        </w:rPr>
        <w:t>ele</w:t>
      </w:r>
      <w:r w:rsidRPr="00335252">
        <w:rPr>
          <w:rFonts w:ascii="Times New Roman" w:hAnsi="Times New Roman" w:cs="Times New Roman"/>
          <w:sz w:val="24"/>
          <w:szCs w:val="24"/>
        </w:rPr>
        <w:t xml:space="preserve"> MQTT existente se află și Eclipse Mosquitto, un </w:t>
      </w:r>
      <w:r w:rsidRPr="00C864EF">
        <w:rPr>
          <w:rFonts w:ascii="Times New Roman" w:hAnsi="Times New Roman" w:cs="Times New Roman"/>
          <w:i/>
          <w:iCs/>
          <w:sz w:val="24"/>
          <w:szCs w:val="24"/>
        </w:rPr>
        <w:t>broker open source</w:t>
      </w:r>
      <w:r w:rsidRPr="00335252">
        <w:rPr>
          <w:rFonts w:ascii="Times New Roman" w:hAnsi="Times New Roman" w:cs="Times New Roman"/>
          <w:sz w:val="24"/>
          <w:szCs w:val="24"/>
        </w:rPr>
        <w:t xml:space="preserve"> ce implementează versiunile </w:t>
      </w:r>
      <w:r w:rsidRPr="00335252">
        <w:rPr>
          <w:rFonts w:ascii="Times New Roman" w:hAnsi="Times New Roman" w:cs="Times New Roman"/>
          <w:sz w:val="24"/>
          <w:szCs w:val="24"/>
          <w:shd w:val="clear" w:color="auto" w:fill="FFFFFF"/>
        </w:rPr>
        <w:t xml:space="preserve">5.0, 3.1.1 </w:t>
      </w:r>
      <w:r w:rsidR="00416B6D">
        <w:rPr>
          <w:rFonts w:ascii="Times New Roman" w:hAnsi="Times New Roman" w:cs="Times New Roman"/>
          <w:sz w:val="24"/>
          <w:szCs w:val="24"/>
          <w:shd w:val="clear" w:color="auto" w:fill="FFFFFF"/>
        </w:rPr>
        <w:t>ș</w:t>
      </w:r>
      <w:r w:rsidRPr="00335252">
        <w:rPr>
          <w:rFonts w:ascii="Times New Roman" w:hAnsi="Times New Roman" w:cs="Times New Roman"/>
          <w:sz w:val="24"/>
          <w:szCs w:val="24"/>
          <w:shd w:val="clear" w:color="auto" w:fill="FFFFFF"/>
        </w:rPr>
        <w:t>i 3.1 ale</w:t>
      </w:r>
      <w:r w:rsidRPr="00335252">
        <w:rPr>
          <w:rFonts w:ascii="Times New Roman" w:hAnsi="Times New Roman" w:cs="Times New Roman"/>
          <w:sz w:val="24"/>
          <w:szCs w:val="24"/>
        </w:rPr>
        <w:t xml:space="preserve"> protocolului MQTT. Mosquitto este un </w:t>
      </w:r>
      <w:r w:rsidRPr="00C864EF">
        <w:rPr>
          <w:rFonts w:ascii="Times New Roman" w:hAnsi="Times New Roman" w:cs="Times New Roman"/>
          <w:i/>
          <w:iCs/>
          <w:sz w:val="24"/>
          <w:szCs w:val="24"/>
        </w:rPr>
        <w:t>broker</w:t>
      </w:r>
      <w:r w:rsidRPr="00335252">
        <w:rPr>
          <w:rFonts w:ascii="Times New Roman" w:hAnsi="Times New Roman" w:cs="Times New Roman"/>
          <w:sz w:val="24"/>
          <w:szCs w:val="24"/>
        </w:rPr>
        <w:t xml:space="preserve"> </w:t>
      </w:r>
      <w:r w:rsidRPr="00C864EF">
        <w:rPr>
          <w:rFonts w:ascii="Times New Roman" w:hAnsi="Times New Roman" w:cs="Times New Roman"/>
          <w:i/>
          <w:iCs/>
          <w:sz w:val="24"/>
          <w:szCs w:val="24"/>
        </w:rPr>
        <w:lastRenderedPageBreak/>
        <w:t>lightweight</w:t>
      </w:r>
      <w:r w:rsidRPr="00335252">
        <w:rPr>
          <w:rFonts w:ascii="Times New Roman" w:hAnsi="Times New Roman" w:cs="Times New Roman"/>
          <w:sz w:val="24"/>
          <w:szCs w:val="24"/>
        </w:rPr>
        <w:t>, fiind dezvoltat în limbajul de programare C. Acesta oferă și o bibliotecă în C pentru implementarea clienților MQTT .</w:t>
      </w:r>
    </w:p>
    <w:p w14:paraId="22B9AACB" w14:textId="77777777" w:rsidR="00A83248" w:rsidRPr="00335252" w:rsidRDefault="00A83248" w:rsidP="00A83248">
      <w:pPr>
        <w:pStyle w:val="Heading3"/>
        <w:rPr>
          <w:rFonts w:ascii="Times New Roman" w:hAnsi="Times New Roman" w:cs="Times New Roman"/>
        </w:rPr>
      </w:pPr>
      <w:bookmarkStart w:id="50" w:name="_Toc106396812"/>
      <w:r>
        <w:rPr>
          <w:rFonts w:ascii="Times New Roman" w:hAnsi="Times New Roman" w:cs="Times New Roman"/>
        </w:rPr>
        <w:t>II</w:t>
      </w:r>
      <w:r w:rsidRPr="00335252">
        <w:rPr>
          <w:rFonts w:ascii="Times New Roman" w:hAnsi="Times New Roman" w:cs="Times New Roman"/>
        </w:rPr>
        <w:t xml:space="preserve">.3.2 MQTT </w:t>
      </w:r>
      <w:r w:rsidRPr="00762B12">
        <w:rPr>
          <w:rFonts w:ascii="Times New Roman" w:hAnsi="Times New Roman" w:cs="Times New Roman"/>
          <w:i/>
          <w:iCs/>
        </w:rPr>
        <w:t>Client</w:t>
      </w:r>
      <w:bookmarkEnd w:id="50"/>
    </w:p>
    <w:p w14:paraId="47D9FF0B" w14:textId="50392010" w:rsidR="00A83248" w:rsidRDefault="00A83248" w:rsidP="00A83248">
      <w:pPr>
        <w:ind w:firstLine="708"/>
        <w:rPr>
          <w:rFonts w:ascii="Times New Roman" w:hAnsi="Times New Roman" w:cs="Times New Roman"/>
          <w:sz w:val="24"/>
          <w:szCs w:val="24"/>
        </w:rPr>
      </w:pPr>
      <w:r w:rsidRPr="00335252">
        <w:rPr>
          <w:rFonts w:ascii="Times New Roman" w:hAnsi="Times New Roman" w:cs="Times New Roman"/>
          <w:sz w:val="24"/>
          <w:szCs w:val="24"/>
        </w:rPr>
        <w:t xml:space="preserve">Clientul MQTT este o aplicație ce implementează MQTT peste TCP/IP pentru a trimite și primi mesaje. Clientul MQTT ce trimite mesajele către </w:t>
      </w:r>
      <w:r w:rsidRPr="00C864EF">
        <w:rPr>
          <w:rFonts w:ascii="Times New Roman" w:hAnsi="Times New Roman" w:cs="Times New Roman"/>
          <w:i/>
          <w:iCs/>
          <w:sz w:val="24"/>
          <w:szCs w:val="24"/>
        </w:rPr>
        <w:t>broker</w:t>
      </w:r>
      <w:r w:rsidRPr="00335252">
        <w:rPr>
          <w:rFonts w:ascii="Times New Roman" w:hAnsi="Times New Roman" w:cs="Times New Roman"/>
          <w:sz w:val="24"/>
          <w:szCs w:val="24"/>
        </w:rPr>
        <w:t xml:space="preserve"> este </w:t>
      </w:r>
      <w:r w:rsidRPr="00C864EF">
        <w:rPr>
          <w:rFonts w:ascii="Times New Roman" w:hAnsi="Times New Roman" w:cs="Times New Roman"/>
          <w:i/>
          <w:iCs/>
          <w:sz w:val="24"/>
          <w:szCs w:val="24"/>
        </w:rPr>
        <w:t>Publisher</w:t>
      </w:r>
      <w:r w:rsidRPr="00335252">
        <w:rPr>
          <w:rFonts w:ascii="Times New Roman" w:hAnsi="Times New Roman" w:cs="Times New Roman"/>
          <w:sz w:val="24"/>
          <w:szCs w:val="24"/>
        </w:rPr>
        <w:t xml:space="preserve">, iar cel ce le primește de la </w:t>
      </w:r>
      <w:r w:rsidRPr="00C864EF">
        <w:rPr>
          <w:rFonts w:ascii="Times New Roman" w:hAnsi="Times New Roman" w:cs="Times New Roman"/>
          <w:i/>
          <w:iCs/>
          <w:sz w:val="24"/>
          <w:szCs w:val="24"/>
        </w:rPr>
        <w:t>broker</w:t>
      </w:r>
      <w:r w:rsidRPr="00335252">
        <w:rPr>
          <w:rFonts w:ascii="Times New Roman" w:hAnsi="Times New Roman" w:cs="Times New Roman"/>
          <w:sz w:val="24"/>
          <w:szCs w:val="24"/>
        </w:rPr>
        <w:t xml:space="preserve"> este </w:t>
      </w:r>
      <w:r w:rsidRPr="00C864EF">
        <w:rPr>
          <w:rFonts w:ascii="Times New Roman" w:hAnsi="Times New Roman" w:cs="Times New Roman"/>
          <w:i/>
          <w:iCs/>
          <w:sz w:val="24"/>
          <w:szCs w:val="24"/>
        </w:rPr>
        <w:t>Subscriber</w:t>
      </w:r>
      <w:r w:rsidRPr="00335252">
        <w:rPr>
          <w:rFonts w:ascii="Times New Roman" w:hAnsi="Times New Roman" w:cs="Times New Roman"/>
          <w:sz w:val="24"/>
          <w:szCs w:val="24"/>
        </w:rPr>
        <w:t xml:space="preserve">. Fiecare client poate fi </w:t>
      </w:r>
      <w:r w:rsidRPr="00C864EF">
        <w:rPr>
          <w:rFonts w:ascii="Times New Roman" w:hAnsi="Times New Roman" w:cs="Times New Roman"/>
          <w:i/>
          <w:iCs/>
          <w:sz w:val="24"/>
          <w:szCs w:val="24"/>
        </w:rPr>
        <w:t>Subscriber</w:t>
      </w:r>
      <w:r w:rsidRPr="00335252">
        <w:rPr>
          <w:rFonts w:ascii="Times New Roman" w:hAnsi="Times New Roman" w:cs="Times New Roman"/>
          <w:sz w:val="24"/>
          <w:szCs w:val="24"/>
        </w:rPr>
        <w:t xml:space="preserve">, </w:t>
      </w:r>
      <w:r w:rsidRPr="00C864EF">
        <w:rPr>
          <w:rFonts w:ascii="Times New Roman" w:hAnsi="Times New Roman" w:cs="Times New Roman"/>
          <w:i/>
          <w:iCs/>
          <w:sz w:val="24"/>
          <w:szCs w:val="24"/>
        </w:rPr>
        <w:t>Publisher</w:t>
      </w:r>
      <w:r w:rsidRPr="00335252">
        <w:rPr>
          <w:rFonts w:ascii="Times New Roman" w:hAnsi="Times New Roman" w:cs="Times New Roman"/>
          <w:sz w:val="24"/>
          <w:szCs w:val="24"/>
        </w:rPr>
        <w:t xml:space="preserve">, dar și ambele </w:t>
      </w:r>
      <w:r w:rsidR="002376A3">
        <w:rPr>
          <w:rFonts w:ascii="Times New Roman" w:hAnsi="Times New Roman" w:cs="Times New Roman"/>
          <w:sz w:val="24"/>
          <w:szCs w:val="24"/>
        </w:rPr>
        <w:t>î</w:t>
      </w:r>
      <w:r w:rsidRPr="00335252">
        <w:rPr>
          <w:rFonts w:ascii="Times New Roman" w:hAnsi="Times New Roman" w:cs="Times New Roman"/>
          <w:sz w:val="24"/>
          <w:szCs w:val="24"/>
        </w:rPr>
        <w:t>n același timp.</w:t>
      </w:r>
    </w:p>
    <w:p w14:paraId="111A25E9" w14:textId="77777777" w:rsidR="00A83248" w:rsidRPr="001E18F4" w:rsidRDefault="00A83248" w:rsidP="00A83248">
      <w:pPr>
        <w:ind w:firstLine="708"/>
        <w:rPr>
          <w:rFonts w:ascii="Times New Roman" w:hAnsi="Times New Roman" w:cs="Times New Roman"/>
          <w:sz w:val="24"/>
          <w:szCs w:val="24"/>
        </w:rPr>
      </w:pPr>
    </w:p>
    <w:p w14:paraId="3920BDA3" w14:textId="1B42CD36" w:rsidR="001F742C" w:rsidRPr="001F742C" w:rsidRDefault="00A83248" w:rsidP="001F742C">
      <w:pPr>
        <w:pStyle w:val="Heading2"/>
        <w:rPr>
          <w:rFonts w:ascii="Times New Roman" w:hAnsi="Times New Roman" w:cs="Times New Roman"/>
          <w:sz w:val="28"/>
          <w:szCs w:val="28"/>
        </w:rPr>
      </w:pPr>
      <w:bookmarkStart w:id="51" w:name="_Toc106396813"/>
      <w:r>
        <w:rPr>
          <w:rFonts w:ascii="Times New Roman" w:hAnsi="Times New Roman" w:cs="Times New Roman"/>
          <w:sz w:val="28"/>
          <w:szCs w:val="28"/>
        </w:rPr>
        <w:t>II</w:t>
      </w:r>
      <w:r w:rsidRPr="00335252">
        <w:rPr>
          <w:rFonts w:ascii="Times New Roman" w:hAnsi="Times New Roman" w:cs="Times New Roman"/>
          <w:sz w:val="28"/>
          <w:szCs w:val="28"/>
        </w:rPr>
        <w:t>.</w:t>
      </w:r>
      <w:r>
        <w:rPr>
          <w:rFonts w:ascii="Times New Roman" w:hAnsi="Times New Roman" w:cs="Times New Roman"/>
          <w:sz w:val="28"/>
          <w:szCs w:val="28"/>
        </w:rPr>
        <w:t>4</w:t>
      </w:r>
      <w:r w:rsidRPr="00335252">
        <w:rPr>
          <w:rFonts w:ascii="Times New Roman" w:hAnsi="Times New Roman" w:cs="Times New Roman"/>
          <w:sz w:val="28"/>
          <w:szCs w:val="28"/>
        </w:rPr>
        <w:t xml:space="preserve">. Docker, Containerizare </w:t>
      </w:r>
      <w:r w:rsidR="00CD13EF">
        <w:rPr>
          <w:rFonts w:ascii="Times New Roman" w:hAnsi="Times New Roman" w:cs="Times New Roman"/>
          <w:sz w:val="28"/>
          <w:szCs w:val="28"/>
        </w:rPr>
        <w:t>ș</w:t>
      </w:r>
      <w:r w:rsidRPr="00335252">
        <w:rPr>
          <w:rFonts w:ascii="Times New Roman" w:hAnsi="Times New Roman" w:cs="Times New Roman"/>
          <w:sz w:val="28"/>
          <w:szCs w:val="28"/>
        </w:rPr>
        <w:t xml:space="preserve">i </w:t>
      </w:r>
      <w:r w:rsidR="00CD13EF">
        <w:rPr>
          <w:rFonts w:ascii="Times New Roman" w:hAnsi="Times New Roman" w:cs="Times New Roman"/>
          <w:sz w:val="28"/>
          <w:szCs w:val="28"/>
        </w:rPr>
        <w:t>I</w:t>
      </w:r>
      <w:r w:rsidRPr="00335252">
        <w:rPr>
          <w:rFonts w:ascii="Times New Roman" w:hAnsi="Times New Roman" w:cs="Times New Roman"/>
          <w:sz w:val="28"/>
          <w:szCs w:val="28"/>
        </w:rPr>
        <w:t>zolare</w:t>
      </w:r>
      <w:bookmarkEnd w:id="51"/>
    </w:p>
    <w:p w14:paraId="6402DA6A" w14:textId="77777777" w:rsidR="00A83248" w:rsidRDefault="00A83248" w:rsidP="00A83248">
      <w:pPr>
        <w:ind w:firstLine="708"/>
        <w:rPr>
          <w:rFonts w:ascii="Times New Roman" w:hAnsi="Times New Roman" w:cs="Times New Roman"/>
          <w:sz w:val="24"/>
          <w:szCs w:val="24"/>
        </w:rPr>
      </w:pPr>
      <w:r>
        <w:rPr>
          <w:rFonts w:ascii="Times New Roman" w:hAnsi="Times New Roman" w:cs="Times New Roman"/>
          <w:sz w:val="24"/>
          <w:szCs w:val="24"/>
        </w:rPr>
        <w:t xml:space="preserve">Docker este o platformă definită de mai multe componente, menită să faciliteze dezvoltarea, livrarea și rularea de aplicații într-un mediu izolat. Acest lucru permite eliminarea diferențelor de sistem, asigurând o compatibilitate maximă și un timp de </w:t>
      </w:r>
      <w:r>
        <w:rPr>
          <w:rFonts w:ascii="Times New Roman" w:hAnsi="Times New Roman" w:cs="Times New Roman"/>
          <w:i/>
          <w:iCs/>
          <w:sz w:val="24"/>
          <w:szCs w:val="24"/>
        </w:rPr>
        <w:t>setup</w:t>
      </w:r>
      <w:r>
        <w:rPr>
          <w:rFonts w:ascii="Times New Roman" w:hAnsi="Times New Roman" w:cs="Times New Roman"/>
          <w:sz w:val="24"/>
          <w:szCs w:val="24"/>
        </w:rPr>
        <w:t xml:space="preserve"> minim. Astfel, mediul este uniform între mașinile folosite în dezvoltare și cele din infrastructură. </w:t>
      </w:r>
    </w:p>
    <w:p w14:paraId="5C81F218" w14:textId="02DF74C3" w:rsidR="00A83248" w:rsidRDefault="00A83248" w:rsidP="00A83248">
      <w:pPr>
        <w:ind w:firstLine="708"/>
        <w:rPr>
          <w:rFonts w:ascii="Times New Roman" w:hAnsi="Times New Roman" w:cs="Times New Roman"/>
          <w:sz w:val="24"/>
          <w:szCs w:val="24"/>
        </w:rPr>
      </w:pPr>
      <w:r>
        <w:rPr>
          <w:rFonts w:ascii="Times New Roman" w:hAnsi="Times New Roman" w:cs="Times New Roman"/>
          <w:sz w:val="24"/>
          <w:szCs w:val="24"/>
        </w:rPr>
        <w:t>Arhitectura folosită de către Docker este client-server, unde serverul</w:t>
      </w:r>
      <w:r w:rsidR="00AA5195">
        <w:rPr>
          <w:rFonts w:ascii="Times New Roman" w:hAnsi="Times New Roman" w:cs="Times New Roman"/>
          <w:sz w:val="24"/>
          <w:szCs w:val="24"/>
        </w:rPr>
        <w:t xml:space="preserve"> este un proces </w:t>
      </w:r>
      <w:r w:rsidR="00AA5195" w:rsidRPr="00762B12">
        <w:rPr>
          <w:rFonts w:ascii="Times New Roman" w:hAnsi="Times New Roman" w:cs="Times New Roman"/>
          <w:i/>
          <w:iCs/>
          <w:sz w:val="24"/>
          <w:szCs w:val="24"/>
        </w:rPr>
        <w:t>daemon</w:t>
      </w:r>
      <w:r>
        <w:rPr>
          <w:rFonts w:ascii="Times New Roman" w:hAnsi="Times New Roman" w:cs="Times New Roman"/>
          <w:sz w:val="24"/>
          <w:szCs w:val="24"/>
        </w:rPr>
        <w:t xml:space="preserve">, fiind </w:t>
      </w:r>
      <w:r w:rsidRPr="00FF1CAB">
        <w:rPr>
          <w:rFonts w:ascii="Times New Roman" w:hAnsi="Times New Roman" w:cs="Times New Roman"/>
          <w:sz w:val="24"/>
          <w:szCs w:val="24"/>
        </w:rPr>
        <w:t>responsabil cu</w:t>
      </w:r>
      <w:r>
        <w:rPr>
          <w:rFonts w:ascii="Times New Roman" w:hAnsi="Times New Roman" w:cs="Times New Roman"/>
          <w:i/>
          <w:iCs/>
          <w:sz w:val="24"/>
          <w:szCs w:val="24"/>
        </w:rPr>
        <w:t xml:space="preserve"> </w:t>
      </w:r>
      <w:r>
        <w:rPr>
          <w:rFonts w:ascii="Times New Roman" w:hAnsi="Times New Roman" w:cs="Times New Roman"/>
          <w:sz w:val="24"/>
          <w:szCs w:val="24"/>
        </w:rPr>
        <w:t xml:space="preserve">împachetarea imaginilor, rularea containerelor și distribuirea lor. Clientul este folosit pentru management. Interfața dintre aceștia o reprezintă un API REST, fie expus pe </w:t>
      </w:r>
      <w:r w:rsidRPr="00FF1CAB">
        <w:rPr>
          <w:rFonts w:ascii="Times New Roman" w:hAnsi="Times New Roman" w:cs="Times New Roman"/>
          <w:i/>
          <w:iCs/>
          <w:sz w:val="24"/>
          <w:szCs w:val="24"/>
        </w:rPr>
        <w:t>socket</w:t>
      </w:r>
      <w:r>
        <w:rPr>
          <w:rFonts w:ascii="Times New Roman" w:hAnsi="Times New Roman" w:cs="Times New Roman"/>
          <w:sz w:val="24"/>
          <w:szCs w:val="24"/>
        </w:rPr>
        <w:t xml:space="preserve">-uri UNIX, fie prin intermediul unui adaptor de rețea. </w:t>
      </w:r>
    </w:p>
    <w:p w14:paraId="0031578B" w14:textId="77777777" w:rsidR="00A83248" w:rsidRPr="00787DE6" w:rsidRDefault="00A83248" w:rsidP="00A83248">
      <w:pPr>
        <w:ind w:firstLine="708"/>
        <w:rPr>
          <w:rFonts w:ascii="Times New Roman" w:hAnsi="Times New Roman" w:cs="Times New Roman"/>
          <w:sz w:val="24"/>
          <w:szCs w:val="24"/>
        </w:rPr>
      </w:pPr>
      <w:r>
        <w:rPr>
          <w:rFonts w:ascii="Times New Roman" w:hAnsi="Times New Roman" w:cs="Times New Roman"/>
          <w:sz w:val="24"/>
          <w:szCs w:val="24"/>
        </w:rPr>
        <w:t xml:space="preserve">Serverul este reprezentat prin procesul </w:t>
      </w:r>
      <w:r>
        <w:rPr>
          <w:rFonts w:ascii="Times New Roman" w:hAnsi="Times New Roman" w:cs="Times New Roman"/>
          <w:i/>
          <w:iCs/>
          <w:sz w:val="24"/>
          <w:szCs w:val="24"/>
        </w:rPr>
        <w:t>dockerd</w:t>
      </w:r>
      <w:r>
        <w:rPr>
          <w:rFonts w:ascii="Times New Roman" w:hAnsi="Times New Roman" w:cs="Times New Roman"/>
          <w:sz w:val="24"/>
          <w:szCs w:val="24"/>
        </w:rPr>
        <w:t xml:space="preserve">, ce ascultă pentru noi cereri și administrează obiecte Docker precum imagini, containere, rețele și volume, însă poate și orchestra alți </w:t>
      </w:r>
      <w:r w:rsidRPr="00DB0A6A">
        <w:rPr>
          <w:rFonts w:ascii="Times New Roman" w:hAnsi="Times New Roman" w:cs="Times New Roman"/>
          <w:i/>
          <w:iCs/>
          <w:sz w:val="24"/>
          <w:szCs w:val="24"/>
        </w:rPr>
        <w:t>daemon</w:t>
      </w:r>
      <w:r>
        <w:rPr>
          <w:rFonts w:ascii="Times New Roman" w:hAnsi="Times New Roman" w:cs="Times New Roman"/>
          <w:i/>
          <w:iCs/>
          <w:sz w:val="24"/>
          <w:szCs w:val="24"/>
        </w:rPr>
        <w:t xml:space="preserve">s </w:t>
      </w:r>
      <w:r>
        <w:rPr>
          <w:rFonts w:ascii="Times New Roman" w:hAnsi="Times New Roman" w:cs="Times New Roman"/>
          <w:sz w:val="24"/>
          <w:szCs w:val="24"/>
        </w:rPr>
        <w:t xml:space="preserve">în modul Docker Swarm pentru a rula distribuit containerele. Clientul </w:t>
      </w:r>
      <w:r>
        <w:rPr>
          <w:rFonts w:ascii="Times New Roman" w:hAnsi="Times New Roman" w:cs="Times New Roman"/>
          <w:i/>
          <w:iCs/>
          <w:sz w:val="24"/>
          <w:szCs w:val="24"/>
        </w:rPr>
        <w:t xml:space="preserve">docker </w:t>
      </w:r>
      <w:r>
        <w:rPr>
          <w:rFonts w:ascii="Times New Roman" w:hAnsi="Times New Roman" w:cs="Times New Roman"/>
          <w:sz w:val="24"/>
          <w:szCs w:val="24"/>
        </w:rPr>
        <w:t xml:space="preserve">este modul primar pentru a interfața cu serverul, folosirea de comenzi precum </w:t>
      </w:r>
      <w:r>
        <w:rPr>
          <w:rFonts w:ascii="Times New Roman" w:hAnsi="Times New Roman" w:cs="Times New Roman"/>
          <w:i/>
          <w:iCs/>
          <w:sz w:val="24"/>
          <w:szCs w:val="24"/>
        </w:rPr>
        <w:t xml:space="preserve">docker run </w:t>
      </w:r>
      <w:r>
        <w:rPr>
          <w:rFonts w:ascii="Times New Roman" w:hAnsi="Times New Roman" w:cs="Times New Roman"/>
          <w:sz w:val="24"/>
          <w:szCs w:val="24"/>
        </w:rPr>
        <w:t xml:space="preserve">fiind traduse în apelul REST corespunzător și apoi tratat de către server. De asemenea, un client </w:t>
      </w:r>
      <w:r>
        <w:rPr>
          <w:rFonts w:ascii="Times New Roman" w:hAnsi="Times New Roman" w:cs="Times New Roman"/>
          <w:i/>
          <w:iCs/>
          <w:sz w:val="24"/>
          <w:szCs w:val="24"/>
        </w:rPr>
        <w:t xml:space="preserve">docker </w:t>
      </w:r>
      <w:r>
        <w:rPr>
          <w:rFonts w:ascii="Times New Roman" w:hAnsi="Times New Roman" w:cs="Times New Roman"/>
          <w:sz w:val="24"/>
          <w:szCs w:val="24"/>
        </w:rPr>
        <w:t>poate interfața cu mai multe servere.</w:t>
      </w:r>
    </w:p>
    <w:p w14:paraId="7FF81448" w14:textId="77777777" w:rsidR="00A83248" w:rsidRDefault="00A83248" w:rsidP="00A83248">
      <w:pPr>
        <w:keepNext/>
        <w:jc w:val="center"/>
      </w:pPr>
      <w:r>
        <w:rPr>
          <w:noProof/>
        </w:rPr>
        <w:lastRenderedPageBreak/>
        <w:drawing>
          <wp:inline distT="0" distB="0" distL="0" distR="0" wp14:anchorId="6542BF0E" wp14:editId="4366BDD7">
            <wp:extent cx="4875686" cy="2546431"/>
            <wp:effectExtent l="0" t="0" r="1270" b="6350"/>
            <wp:docPr id="13" name="Graphic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phic 13"/>
                    <pic:cNvPicPr/>
                  </pic:nvPicPr>
                  <pic:blipFill>
                    <a:blip r:embed="rId14" cstate="print">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5014453" cy="2618905"/>
                    </a:xfrm>
                    <a:prstGeom prst="rect">
                      <a:avLst/>
                    </a:prstGeom>
                  </pic:spPr>
                </pic:pic>
              </a:graphicData>
            </a:graphic>
          </wp:inline>
        </w:drawing>
      </w:r>
    </w:p>
    <w:p w14:paraId="0857D333" w14:textId="3C908225" w:rsidR="00A83248" w:rsidRDefault="00A83248" w:rsidP="00937C49">
      <w:pPr>
        <w:pStyle w:val="Caption"/>
        <w:jc w:val="center"/>
      </w:pPr>
      <w:r w:rsidRPr="001F742C">
        <w:rPr>
          <w:rFonts w:ascii="Times New Roman" w:hAnsi="Times New Roman" w:cs="Times New Roman"/>
          <w:sz w:val="24"/>
          <w:szCs w:val="24"/>
        </w:rPr>
        <w:t>Figura 2.3. Arhitectura Docker</w:t>
      </w:r>
      <w:r w:rsidR="00937C49">
        <w:rPr>
          <w:rFonts w:ascii="Times New Roman" w:hAnsi="Times New Roman" w:cs="Times New Roman"/>
          <w:sz w:val="24"/>
          <w:szCs w:val="24"/>
        </w:rPr>
        <w:t xml:space="preserve"> </w:t>
      </w:r>
    </w:p>
    <w:p w14:paraId="2C4DF1F8" w14:textId="34DC91C1" w:rsidR="00A83248" w:rsidRDefault="00A83248" w:rsidP="00A83248">
      <w:pPr>
        <w:ind w:firstLine="708"/>
        <w:rPr>
          <w:rFonts w:ascii="Times New Roman" w:hAnsi="Times New Roman" w:cs="Times New Roman"/>
          <w:sz w:val="24"/>
          <w:szCs w:val="24"/>
        </w:rPr>
      </w:pPr>
      <w:r>
        <w:rPr>
          <w:rFonts w:ascii="Times New Roman" w:hAnsi="Times New Roman" w:cs="Times New Roman"/>
          <w:sz w:val="24"/>
          <w:szCs w:val="24"/>
        </w:rPr>
        <w:t>Serverul administrează mai mult obiecte precum imagini, containere, rețele, volume și alte tipuri de obiecte</w:t>
      </w:r>
      <w:r w:rsidR="0091774F">
        <w:rPr>
          <w:rFonts w:ascii="Times New Roman" w:hAnsi="Times New Roman" w:cs="Times New Roman"/>
          <w:sz w:val="24"/>
          <w:szCs w:val="24"/>
        </w:rPr>
        <w:t xml:space="preserve"> </w:t>
      </w:r>
      <w:sdt>
        <w:sdtPr>
          <w:rPr>
            <w:rFonts w:ascii="Times New Roman" w:hAnsi="Times New Roman" w:cs="Times New Roman"/>
            <w:sz w:val="24"/>
            <w:szCs w:val="24"/>
          </w:rPr>
          <w:id w:val="-1138725173"/>
          <w:citation/>
        </w:sdtPr>
        <w:sdtEndPr/>
        <w:sdtContent>
          <w:r w:rsidR="0091774F">
            <w:rPr>
              <w:rFonts w:ascii="Times New Roman" w:hAnsi="Times New Roman" w:cs="Times New Roman"/>
              <w:sz w:val="24"/>
              <w:szCs w:val="24"/>
            </w:rPr>
            <w:fldChar w:fldCharType="begin"/>
          </w:r>
          <w:r w:rsidR="008117B5">
            <w:rPr>
              <w:rFonts w:ascii="Times New Roman" w:hAnsi="Times New Roman" w:cs="Times New Roman"/>
              <w:sz w:val="24"/>
              <w:szCs w:val="24"/>
              <w:lang w:val="fr-FR"/>
            </w:rPr>
            <w:instrText xml:space="preserve">CITATION Doc221 \l 1033 </w:instrText>
          </w:r>
          <w:r w:rsidR="0091774F">
            <w:rPr>
              <w:rFonts w:ascii="Times New Roman" w:hAnsi="Times New Roman" w:cs="Times New Roman"/>
              <w:sz w:val="24"/>
              <w:szCs w:val="24"/>
            </w:rPr>
            <w:fldChar w:fldCharType="separate"/>
          </w:r>
          <w:r w:rsidR="00237586" w:rsidRPr="00237586">
            <w:rPr>
              <w:rFonts w:ascii="Times New Roman" w:hAnsi="Times New Roman" w:cs="Times New Roman"/>
              <w:noProof/>
              <w:sz w:val="24"/>
              <w:szCs w:val="24"/>
              <w:lang w:val="fr-FR"/>
            </w:rPr>
            <w:t>[4]</w:t>
          </w:r>
          <w:r w:rsidR="0091774F">
            <w:rPr>
              <w:rFonts w:ascii="Times New Roman" w:hAnsi="Times New Roman" w:cs="Times New Roman"/>
              <w:sz w:val="24"/>
              <w:szCs w:val="24"/>
            </w:rPr>
            <w:fldChar w:fldCharType="end"/>
          </w:r>
        </w:sdtContent>
      </w:sdt>
      <w:r>
        <w:rPr>
          <w:rFonts w:ascii="Times New Roman" w:hAnsi="Times New Roman" w:cs="Times New Roman"/>
          <w:sz w:val="24"/>
          <w:szCs w:val="24"/>
        </w:rPr>
        <w:t xml:space="preserve">. </w:t>
      </w:r>
    </w:p>
    <w:p w14:paraId="4548718A" w14:textId="23BB5081" w:rsidR="00A83248" w:rsidRDefault="00A83248" w:rsidP="00A83248">
      <w:pPr>
        <w:ind w:firstLine="708"/>
        <w:rPr>
          <w:rFonts w:ascii="Times New Roman" w:hAnsi="Times New Roman" w:cs="Times New Roman"/>
          <w:sz w:val="24"/>
          <w:szCs w:val="24"/>
        </w:rPr>
      </w:pPr>
      <w:r>
        <w:rPr>
          <w:rFonts w:ascii="Times New Roman" w:hAnsi="Times New Roman" w:cs="Times New Roman"/>
          <w:sz w:val="24"/>
          <w:szCs w:val="24"/>
        </w:rPr>
        <w:t xml:space="preserve">Imaginile reprezintă șabloane folosite pentru a instanția containere. Acestea pot fi descărcate atât dintr-un Docker Registry precum Docker Hub, dar și construite prin folosirea unor fișiere de tipul </w:t>
      </w:r>
      <w:r w:rsidRPr="00F54AF4">
        <w:rPr>
          <w:rFonts w:ascii="Times New Roman" w:hAnsi="Times New Roman" w:cs="Times New Roman"/>
          <w:i/>
          <w:iCs/>
          <w:sz w:val="24"/>
          <w:szCs w:val="24"/>
        </w:rPr>
        <w:t>Dockerfile</w:t>
      </w:r>
      <w:r>
        <w:rPr>
          <w:rFonts w:ascii="Times New Roman" w:hAnsi="Times New Roman" w:cs="Times New Roman"/>
          <w:sz w:val="24"/>
          <w:szCs w:val="24"/>
        </w:rPr>
        <w:t xml:space="preserve"> ce specifică o imagine de bază, de exemplu OpenJDK 17. Fiecare instrucțiune creează câte un strat al imaginii, permițând astfel </w:t>
      </w:r>
      <w:r w:rsidRPr="00BB5B29">
        <w:rPr>
          <w:rFonts w:ascii="Times New Roman" w:hAnsi="Times New Roman" w:cs="Times New Roman"/>
          <w:i/>
          <w:iCs/>
          <w:sz w:val="24"/>
          <w:szCs w:val="24"/>
        </w:rPr>
        <w:t>caching</w:t>
      </w:r>
      <w:r>
        <w:rPr>
          <w:rFonts w:ascii="Times New Roman" w:hAnsi="Times New Roman" w:cs="Times New Roman"/>
          <w:i/>
          <w:iCs/>
          <w:sz w:val="24"/>
          <w:szCs w:val="24"/>
        </w:rPr>
        <w:t>-</w:t>
      </w:r>
      <w:r w:rsidRPr="00762B12">
        <w:rPr>
          <w:rFonts w:ascii="Times New Roman" w:hAnsi="Times New Roman" w:cs="Times New Roman"/>
          <w:sz w:val="24"/>
          <w:szCs w:val="24"/>
        </w:rPr>
        <w:t>ul</w:t>
      </w:r>
      <w:r>
        <w:rPr>
          <w:rFonts w:ascii="Times New Roman" w:hAnsi="Times New Roman" w:cs="Times New Roman"/>
          <w:i/>
          <w:iCs/>
          <w:sz w:val="24"/>
          <w:szCs w:val="24"/>
        </w:rPr>
        <w:t xml:space="preserve"> </w:t>
      </w:r>
      <w:r>
        <w:rPr>
          <w:rFonts w:ascii="Times New Roman" w:hAnsi="Times New Roman" w:cs="Times New Roman"/>
          <w:sz w:val="24"/>
          <w:szCs w:val="24"/>
        </w:rPr>
        <w:t>ce face procesul de reconstruire al imaginii mult mai rapid, dar și facilitează reutilizarea de imagini</w:t>
      </w:r>
      <w:r w:rsidR="00166C71">
        <w:rPr>
          <w:rFonts w:ascii="Times New Roman" w:hAnsi="Times New Roman" w:cs="Times New Roman"/>
          <w:sz w:val="24"/>
          <w:szCs w:val="24"/>
        </w:rPr>
        <w:t>, fapt</w:t>
      </w:r>
      <w:r>
        <w:rPr>
          <w:rFonts w:ascii="Times New Roman" w:hAnsi="Times New Roman" w:cs="Times New Roman"/>
          <w:sz w:val="24"/>
          <w:szCs w:val="24"/>
        </w:rPr>
        <w:t xml:space="preserve"> ce reduce semnificativ cerințele la nivelul spațiului de stocare. </w:t>
      </w:r>
    </w:p>
    <w:p w14:paraId="073888B0" w14:textId="176359D4" w:rsidR="00A83248" w:rsidRDefault="00A83248" w:rsidP="00A83248">
      <w:pPr>
        <w:ind w:firstLine="708"/>
        <w:rPr>
          <w:rFonts w:ascii="Times New Roman" w:hAnsi="Times New Roman" w:cs="Times New Roman"/>
          <w:sz w:val="24"/>
          <w:szCs w:val="24"/>
        </w:rPr>
      </w:pPr>
      <w:r>
        <w:rPr>
          <w:rFonts w:ascii="Times New Roman" w:hAnsi="Times New Roman" w:cs="Times New Roman"/>
          <w:sz w:val="24"/>
          <w:szCs w:val="24"/>
        </w:rPr>
        <w:t>Containerul reprezintă instanțierea unui imagini, rulând implicit în izolare față de sistemul gazdă. Această izolare poate fi configurată prin atașarea unui rețele Docker ce permite comunicarea cu alte containere, prin atașarea la rețeaua sistemului gazdă sau atașarea unui volum prin montarea de directoare. Avantajul oferit de un container față de soluțiile clasice de virtualizare constă în reutilizarea elementelor din sistemul gazdă cum ar fi sistemul de operare și librării esențiale</w:t>
      </w:r>
      <w:r w:rsidR="001527B0">
        <w:rPr>
          <w:rFonts w:ascii="Times New Roman" w:hAnsi="Times New Roman" w:cs="Times New Roman"/>
          <w:sz w:val="24"/>
          <w:szCs w:val="24"/>
        </w:rPr>
        <w:t>, fapt</w:t>
      </w:r>
      <w:r>
        <w:rPr>
          <w:rFonts w:ascii="Times New Roman" w:hAnsi="Times New Roman" w:cs="Times New Roman"/>
          <w:sz w:val="24"/>
          <w:szCs w:val="24"/>
        </w:rPr>
        <w:t xml:space="preserve"> ce duce la o reducere semnificativă a resurselor consumate. Pentru orchestrarea unui soluții bazate pe mai multe containere, folosirea lui </w:t>
      </w:r>
      <w:r>
        <w:rPr>
          <w:rFonts w:ascii="Times New Roman" w:hAnsi="Times New Roman" w:cs="Times New Roman"/>
          <w:i/>
          <w:iCs/>
          <w:sz w:val="24"/>
          <w:szCs w:val="24"/>
        </w:rPr>
        <w:t xml:space="preserve">docker compose </w:t>
      </w:r>
      <w:r>
        <w:rPr>
          <w:rFonts w:ascii="Times New Roman" w:hAnsi="Times New Roman" w:cs="Times New Roman"/>
          <w:sz w:val="24"/>
          <w:szCs w:val="24"/>
        </w:rPr>
        <w:t xml:space="preserve">este recomandată. Acesta este un instrument pentru definirea și rularea de aplicații cu mai multe containere, unde un fișier YAML este folosit pentru a declara structura soluției. Apoi, comanda </w:t>
      </w:r>
      <w:r>
        <w:rPr>
          <w:rFonts w:ascii="Times New Roman" w:hAnsi="Times New Roman" w:cs="Times New Roman"/>
          <w:i/>
          <w:iCs/>
          <w:sz w:val="24"/>
          <w:szCs w:val="24"/>
        </w:rPr>
        <w:t xml:space="preserve">docker compose up </w:t>
      </w:r>
      <w:r>
        <w:rPr>
          <w:rFonts w:ascii="Times New Roman" w:hAnsi="Times New Roman" w:cs="Times New Roman"/>
          <w:sz w:val="24"/>
          <w:szCs w:val="24"/>
        </w:rPr>
        <w:t xml:space="preserve">poate fi folosită pentru a </w:t>
      </w:r>
      <w:r w:rsidR="001527B0">
        <w:rPr>
          <w:rFonts w:ascii="Times New Roman" w:hAnsi="Times New Roman" w:cs="Times New Roman"/>
          <w:sz w:val="24"/>
          <w:szCs w:val="24"/>
        </w:rPr>
        <w:t xml:space="preserve">rula </w:t>
      </w:r>
      <w:r>
        <w:rPr>
          <w:rFonts w:ascii="Times New Roman" w:hAnsi="Times New Roman" w:cs="Times New Roman"/>
          <w:sz w:val="24"/>
          <w:szCs w:val="24"/>
        </w:rPr>
        <w:t>întreaga soluție într-un mod facil și rapid.</w:t>
      </w:r>
    </w:p>
    <w:p w14:paraId="277C73DA" w14:textId="77777777" w:rsidR="00426403" w:rsidRPr="00687A33" w:rsidRDefault="00426403" w:rsidP="00A83248">
      <w:pPr>
        <w:ind w:firstLine="708"/>
        <w:rPr>
          <w:rFonts w:ascii="Times New Roman" w:hAnsi="Times New Roman" w:cs="Times New Roman"/>
          <w:sz w:val="24"/>
          <w:szCs w:val="24"/>
        </w:rPr>
      </w:pPr>
    </w:p>
    <w:p w14:paraId="1EE07B57" w14:textId="59A13243" w:rsidR="00A83248" w:rsidRDefault="00A83248" w:rsidP="00A83248">
      <w:pPr>
        <w:pStyle w:val="Heading2"/>
        <w:rPr>
          <w:rFonts w:ascii="Times New Roman" w:hAnsi="Times New Roman" w:cs="Times New Roman"/>
          <w:sz w:val="28"/>
          <w:szCs w:val="28"/>
        </w:rPr>
      </w:pPr>
      <w:bookmarkStart w:id="52" w:name="_Toc106396814"/>
      <w:r>
        <w:rPr>
          <w:rFonts w:ascii="Times New Roman" w:hAnsi="Times New Roman" w:cs="Times New Roman"/>
          <w:sz w:val="28"/>
          <w:szCs w:val="28"/>
        </w:rPr>
        <w:lastRenderedPageBreak/>
        <w:t>II</w:t>
      </w:r>
      <w:r w:rsidRPr="00335252">
        <w:rPr>
          <w:rFonts w:ascii="Times New Roman" w:hAnsi="Times New Roman" w:cs="Times New Roman"/>
          <w:sz w:val="28"/>
          <w:szCs w:val="28"/>
        </w:rPr>
        <w:t>.</w:t>
      </w:r>
      <w:r>
        <w:rPr>
          <w:rFonts w:ascii="Times New Roman" w:hAnsi="Times New Roman" w:cs="Times New Roman"/>
          <w:sz w:val="28"/>
          <w:szCs w:val="28"/>
        </w:rPr>
        <w:t>5</w:t>
      </w:r>
      <w:r w:rsidRPr="00335252">
        <w:rPr>
          <w:rFonts w:ascii="Times New Roman" w:hAnsi="Times New Roman" w:cs="Times New Roman"/>
          <w:sz w:val="28"/>
          <w:szCs w:val="28"/>
        </w:rPr>
        <w:t xml:space="preserve">. </w:t>
      </w:r>
      <w:r w:rsidRPr="00762B12">
        <w:rPr>
          <w:rFonts w:ascii="Times New Roman" w:hAnsi="Times New Roman" w:cs="Times New Roman"/>
          <w:i/>
          <w:iCs/>
          <w:sz w:val="28"/>
          <w:szCs w:val="28"/>
        </w:rPr>
        <w:t>Machine Learning</w:t>
      </w:r>
      <w:bookmarkEnd w:id="52"/>
    </w:p>
    <w:p w14:paraId="24E88350" w14:textId="0B3EF667" w:rsidR="00A83248" w:rsidRDefault="00A83248" w:rsidP="00A83248">
      <w:pPr>
        <w:ind w:firstLine="708"/>
        <w:rPr>
          <w:rFonts w:ascii="Times New Roman" w:hAnsi="Times New Roman" w:cs="Times New Roman"/>
          <w:sz w:val="24"/>
          <w:szCs w:val="24"/>
        </w:rPr>
      </w:pPr>
      <w:r w:rsidRPr="004A6142">
        <w:rPr>
          <w:rFonts w:ascii="Times New Roman" w:hAnsi="Times New Roman" w:cs="Times New Roman"/>
          <w:i/>
          <w:iCs/>
          <w:sz w:val="24"/>
          <w:szCs w:val="24"/>
        </w:rPr>
        <w:t>Machine Learning</w:t>
      </w:r>
      <w:r>
        <w:rPr>
          <w:rFonts w:ascii="Times New Roman" w:hAnsi="Times New Roman" w:cs="Times New Roman"/>
          <w:sz w:val="24"/>
          <w:szCs w:val="24"/>
        </w:rPr>
        <w:t xml:space="preserve"> este știința programării calculatoarelor astfel încât ele să învețe din date.</w:t>
      </w:r>
      <w:r w:rsidR="00C91A89">
        <w:rPr>
          <w:rFonts w:ascii="Times New Roman" w:hAnsi="Times New Roman" w:cs="Times New Roman"/>
          <w:sz w:val="24"/>
          <w:szCs w:val="24"/>
        </w:rPr>
        <w:t xml:space="preserve"> </w:t>
      </w:r>
      <w:sdt>
        <w:sdtPr>
          <w:rPr>
            <w:rFonts w:ascii="Times New Roman" w:hAnsi="Times New Roman" w:cs="Times New Roman"/>
            <w:sz w:val="24"/>
            <w:szCs w:val="24"/>
          </w:rPr>
          <w:id w:val="-469205028"/>
          <w:citation/>
        </w:sdtPr>
        <w:sdtEndPr/>
        <w:sdtContent>
          <w:r w:rsidR="00937C49">
            <w:rPr>
              <w:rFonts w:ascii="Times New Roman" w:hAnsi="Times New Roman" w:cs="Times New Roman"/>
              <w:sz w:val="24"/>
              <w:szCs w:val="24"/>
            </w:rPr>
            <w:fldChar w:fldCharType="begin"/>
          </w:r>
          <w:r w:rsidR="003F483A">
            <w:rPr>
              <w:rFonts w:ascii="Times New Roman" w:hAnsi="Times New Roman" w:cs="Times New Roman"/>
              <w:sz w:val="24"/>
              <w:szCs w:val="24"/>
              <w:lang w:val="en-US"/>
            </w:rPr>
            <w:instrText xml:space="preserve">CITATION Aur \l 1033 </w:instrText>
          </w:r>
          <w:r w:rsidR="00937C49">
            <w:rPr>
              <w:rFonts w:ascii="Times New Roman" w:hAnsi="Times New Roman" w:cs="Times New Roman"/>
              <w:sz w:val="24"/>
              <w:szCs w:val="24"/>
            </w:rPr>
            <w:fldChar w:fldCharType="separate"/>
          </w:r>
          <w:r w:rsidR="00237586" w:rsidRPr="00237586">
            <w:rPr>
              <w:rFonts w:ascii="Times New Roman" w:hAnsi="Times New Roman" w:cs="Times New Roman"/>
              <w:noProof/>
              <w:sz w:val="24"/>
              <w:szCs w:val="24"/>
              <w:lang w:val="en-US"/>
            </w:rPr>
            <w:t>[5]</w:t>
          </w:r>
          <w:r w:rsidR="00937C49">
            <w:rPr>
              <w:rFonts w:ascii="Times New Roman" w:hAnsi="Times New Roman" w:cs="Times New Roman"/>
              <w:sz w:val="24"/>
              <w:szCs w:val="24"/>
            </w:rPr>
            <w:fldChar w:fldCharType="end"/>
          </w:r>
        </w:sdtContent>
      </w:sdt>
      <w:r w:rsidR="00937C49">
        <w:rPr>
          <w:rFonts w:ascii="Times New Roman" w:hAnsi="Times New Roman" w:cs="Times New Roman"/>
          <w:sz w:val="24"/>
          <w:szCs w:val="24"/>
        </w:rPr>
        <w:t xml:space="preserve"> </w:t>
      </w:r>
      <w:r>
        <w:rPr>
          <w:rFonts w:ascii="Times New Roman" w:hAnsi="Times New Roman" w:cs="Times New Roman"/>
          <w:sz w:val="24"/>
          <w:szCs w:val="24"/>
        </w:rPr>
        <w:t xml:space="preserve">Pentru a fi util, un sistem </w:t>
      </w:r>
      <w:r w:rsidRPr="004A6142">
        <w:rPr>
          <w:rFonts w:ascii="Times New Roman" w:hAnsi="Times New Roman" w:cs="Times New Roman"/>
          <w:i/>
          <w:iCs/>
          <w:sz w:val="24"/>
          <w:szCs w:val="24"/>
        </w:rPr>
        <w:t>Machine Learning</w:t>
      </w:r>
      <w:r>
        <w:rPr>
          <w:rFonts w:ascii="Times New Roman" w:hAnsi="Times New Roman" w:cs="Times New Roman"/>
          <w:sz w:val="24"/>
          <w:szCs w:val="24"/>
        </w:rPr>
        <w:t xml:space="preserve"> trebuie prima dată antrenat cu date de </w:t>
      </w:r>
      <w:r w:rsidR="001527B0" w:rsidRPr="00762B12">
        <w:rPr>
          <w:rFonts w:ascii="Times New Roman" w:hAnsi="Times New Roman" w:cs="Times New Roman"/>
          <w:i/>
          <w:iCs/>
          <w:sz w:val="24"/>
          <w:szCs w:val="24"/>
        </w:rPr>
        <w:t>training</w:t>
      </w:r>
      <w:r>
        <w:rPr>
          <w:rFonts w:ascii="Times New Roman" w:hAnsi="Times New Roman" w:cs="Times New Roman"/>
          <w:sz w:val="24"/>
          <w:szCs w:val="24"/>
        </w:rPr>
        <w:t>, iar în funcție de tipul sistemului pot fi folosite și etichete</w:t>
      </w:r>
      <w:r w:rsidR="001527B0">
        <w:rPr>
          <w:rFonts w:ascii="Times New Roman" w:hAnsi="Times New Roman" w:cs="Times New Roman"/>
          <w:sz w:val="24"/>
          <w:szCs w:val="24"/>
        </w:rPr>
        <w:t xml:space="preserve"> reprezentând</w:t>
      </w:r>
      <w:r>
        <w:rPr>
          <w:rFonts w:ascii="Times New Roman" w:hAnsi="Times New Roman" w:cs="Times New Roman"/>
          <w:sz w:val="24"/>
          <w:szCs w:val="24"/>
        </w:rPr>
        <w:t xml:space="preserve"> valoarea corectă a </w:t>
      </w:r>
      <w:r w:rsidR="001527B0">
        <w:rPr>
          <w:rFonts w:ascii="Times New Roman" w:hAnsi="Times New Roman" w:cs="Times New Roman"/>
          <w:sz w:val="24"/>
          <w:szCs w:val="24"/>
        </w:rPr>
        <w:t xml:space="preserve">predicției </w:t>
      </w:r>
      <w:r>
        <w:rPr>
          <w:rFonts w:ascii="Times New Roman" w:hAnsi="Times New Roman" w:cs="Times New Roman"/>
          <w:sz w:val="24"/>
          <w:szCs w:val="24"/>
        </w:rPr>
        <w:t xml:space="preserve">cu ajutorul căreia </w:t>
      </w:r>
      <w:r w:rsidR="001527B0">
        <w:rPr>
          <w:rFonts w:ascii="Times New Roman" w:hAnsi="Times New Roman" w:cs="Times New Roman"/>
          <w:sz w:val="24"/>
          <w:szCs w:val="24"/>
        </w:rPr>
        <w:t xml:space="preserve">urmează </w:t>
      </w:r>
      <w:r>
        <w:rPr>
          <w:rFonts w:ascii="Times New Roman" w:hAnsi="Times New Roman" w:cs="Times New Roman"/>
          <w:sz w:val="24"/>
          <w:szCs w:val="24"/>
        </w:rPr>
        <w:t xml:space="preserve">să fie efectuat antrenamentul. Clasificarea </w:t>
      </w:r>
      <w:r w:rsidR="001527B0">
        <w:rPr>
          <w:rFonts w:ascii="Times New Roman" w:hAnsi="Times New Roman" w:cs="Times New Roman"/>
          <w:sz w:val="24"/>
          <w:szCs w:val="24"/>
        </w:rPr>
        <w:t xml:space="preserve">antrenamentelor </w:t>
      </w:r>
      <w:r>
        <w:rPr>
          <w:rFonts w:ascii="Times New Roman" w:hAnsi="Times New Roman" w:cs="Times New Roman"/>
          <w:sz w:val="24"/>
          <w:szCs w:val="24"/>
        </w:rPr>
        <w:t>poate fi făcută pe baza mai multor criterii precum:</w:t>
      </w:r>
    </w:p>
    <w:p w14:paraId="07024B37" w14:textId="77777777" w:rsidR="00A83248" w:rsidRPr="00010A1F" w:rsidRDefault="00A83248" w:rsidP="00A83248">
      <w:pPr>
        <w:pStyle w:val="ListParagraph"/>
        <w:numPr>
          <w:ilvl w:val="0"/>
          <w:numId w:val="6"/>
        </w:numPr>
        <w:ind w:left="709"/>
        <w:rPr>
          <w:rFonts w:ascii="Times New Roman" w:hAnsi="Times New Roman" w:cs="Times New Roman"/>
          <w:sz w:val="28"/>
          <w:szCs w:val="28"/>
        </w:rPr>
      </w:pPr>
      <w:r w:rsidRPr="00010A1F">
        <w:rPr>
          <w:rFonts w:ascii="Times New Roman" w:hAnsi="Times New Roman" w:cs="Times New Roman"/>
          <w:sz w:val="24"/>
          <w:szCs w:val="24"/>
        </w:rPr>
        <w:t xml:space="preserve">Necesitatea supervizării de către un operator uman: </w:t>
      </w:r>
    </w:p>
    <w:p w14:paraId="7E0C2477" w14:textId="6087F3D1" w:rsidR="00A83248" w:rsidRPr="00010A1F" w:rsidRDefault="00A83248" w:rsidP="00A83248">
      <w:pPr>
        <w:pStyle w:val="ListParagraph"/>
        <w:numPr>
          <w:ilvl w:val="1"/>
          <w:numId w:val="3"/>
        </w:numPr>
        <w:ind w:left="1418"/>
        <w:rPr>
          <w:rFonts w:ascii="Times New Roman" w:hAnsi="Times New Roman" w:cs="Times New Roman"/>
          <w:sz w:val="28"/>
          <w:szCs w:val="28"/>
        </w:rPr>
      </w:pPr>
      <w:r w:rsidRPr="00010A1F">
        <w:rPr>
          <w:rFonts w:ascii="Times New Roman" w:hAnsi="Times New Roman" w:cs="Times New Roman"/>
          <w:sz w:val="24"/>
          <w:szCs w:val="24"/>
        </w:rPr>
        <w:t xml:space="preserve">Supervizat: sunt folosite etichete </w:t>
      </w:r>
      <w:r>
        <w:rPr>
          <w:rFonts w:ascii="Times New Roman" w:hAnsi="Times New Roman" w:cs="Times New Roman"/>
          <w:sz w:val="24"/>
          <w:szCs w:val="24"/>
        </w:rPr>
        <w:t>î</w:t>
      </w:r>
      <w:r w:rsidRPr="00010A1F">
        <w:rPr>
          <w:rFonts w:ascii="Times New Roman" w:hAnsi="Times New Roman" w:cs="Times New Roman"/>
          <w:sz w:val="24"/>
          <w:szCs w:val="24"/>
        </w:rPr>
        <w:t>n procesul de antrenare</w:t>
      </w:r>
      <w:r w:rsidR="00E03048">
        <w:rPr>
          <w:rFonts w:ascii="Times New Roman" w:hAnsi="Times New Roman" w:cs="Times New Roman"/>
          <w:sz w:val="24"/>
          <w:szCs w:val="24"/>
        </w:rPr>
        <w:t>;</w:t>
      </w:r>
    </w:p>
    <w:p w14:paraId="32DFDEDE" w14:textId="649E76BC" w:rsidR="00A83248" w:rsidRPr="00010A1F" w:rsidRDefault="00A83248" w:rsidP="00A83248">
      <w:pPr>
        <w:pStyle w:val="ListParagraph"/>
        <w:numPr>
          <w:ilvl w:val="1"/>
          <w:numId w:val="3"/>
        </w:numPr>
        <w:ind w:left="1418"/>
        <w:rPr>
          <w:rFonts w:ascii="Times New Roman" w:hAnsi="Times New Roman" w:cs="Times New Roman"/>
          <w:sz w:val="28"/>
          <w:szCs w:val="28"/>
        </w:rPr>
      </w:pPr>
      <w:r w:rsidRPr="00010A1F">
        <w:rPr>
          <w:rFonts w:ascii="Times New Roman" w:hAnsi="Times New Roman" w:cs="Times New Roman"/>
          <w:sz w:val="24"/>
          <w:szCs w:val="24"/>
        </w:rPr>
        <w:t xml:space="preserve">Ne-supervizat: nu sunt folosite etichete </w:t>
      </w:r>
      <w:r>
        <w:rPr>
          <w:rFonts w:ascii="Times New Roman" w:hAnsi="Times New Roman" w:cs="Times New Roman"/>
          <w:sz w:val="24"/>
          <w:szCs w:val="24"/>
        </w:rPr>
        <w:t>î</w:t>
      </w:r>
      <w:r w:rsidRPr="00010A1F">
        <w:rPr>
          <w:rFonts w:ascii="Times New Roman" w:hAnsi="Times New Roman" w:cs="Times New Roman"/>
          <w:sz w:val="24"/>
          <w:szCs w:val="24"/>
        </w:rPr>
        <w:t>n procesul de antrenare</w:t>
      </w:r>
      <w:r w:rsidR="00E03048">
        <w:rPr>
          <w:rFonts w:ascii="Times New Roman" w:hAnsi="Times New Roman" w:cs="Times New Roman"/>
          <w:sz w:val="24"/>
          <w:szCs w:val="24"/>
        </w:rPr>
        <w:t>;</w:t>
      </w:r>
    </w:p>
    <w:p w14:paraId="5175CB61" w14:textId="0540CF06" w:rsidR="00A83248" w:rsidRPr="00010A1F" w:rsidRDefault="00A83248" w:rsidP="00A83248">
      <w:pPr>
        <w:pStyle w:val="ListParagraph"/>
        <w:numPr>
          <w:ilvl w:val="1"/>
          <w:numId w:val="3"/>
        </w:numPr>
        <w:ind w:left="1418"/>
        <w:rPr>
          <w:rFonts w:ascii="Times New Roman" w:hAnsi="Times New Roman" w:cs="Times New Roman"/>
          <w:sz w:val="28"/>
          <w:szCs w:val="28"/>
        </w:rPr>
      </w:pPr>
      <w:r w:rsidRPr="00010A1F">
        <w:rPr>
          <w:rFonts w:ascii="Times New Roman" w:hAnsi="Times New Roman" w:cs="Times New Roman"/>
          <w:sz w:val="24"/>
          <w:szCs w:val="24"/>
        </w:rPr>
        <w:t xml:space="preserve">Semi-supervizat: este antrenat inițial </w:t>
      </w:r>
      <w:r>
        <w:rPr>
          <w:rFonts w:ascii="Times New Roman" w:hAnsi="Times New Roman" w:cs="Times New Roman"/>
          <w:sz w:val="24"/>
          <w:szCs w:val="24"/>
        </w:rPr>
        <w:t>î</w:t>
      </w:r>
      <w:r w:rsidRPr="00010A1F">
        <w:rPr>
          <w:rFonts w:ascii="Times New Roman" w:hAnsi="Times New Roman" w:cs="Times New Roman"/>
          <w:sz w:val="24"/>
          <w:szCs w:val="24"/>
        </w:rPr>
        <w:t xml:space="preserve">n modul supervizat, apoi rafinat </w:t>
      </w:r>
      <w:r>
        <w:rPr>
          <w:rFonts w:ascii="Times New Roman" w:hAnsi="Times New Roman" w:cs="Times New Roman"/>
          <w:sz w:val="24"/>
          <w:szCs w:val="24"/>
        </w:rPr>
        <w:t>î</w:t>
      </w:r>
      <w:r w:rsidRPr="00010A1F">
        <w:rPr>
          <w:rFonts w:ascii="Times New Roman" w:hAnsi="Times New Roman" w:cs="Times New Roman"/>
          <w:sz w:val="24"/>
          <w:szCs w:val="24"/>
        </w:rPr>
        <w:t>n modul ne-supervizat</w:t>
      </w:r>
      <w:r w:rsidR="00E03048">
        <w:rPr>
          <w:rFonts w:ascii="Times New Roman" w:hAnsi="Times New Roman" w:cs="Times New Roman"/>
          <w:sz w:val="24"/>
          <w:szCs w:val="24"/>
        </w:rPr>
        <w:t>;</w:t>
      </w:r>
    </w:p>
    <w:p w14:paraId="2F08352F" w14:textId="3AB0F499" w:rsidR="00A83248" w:rsidRPr="0075246F" w:rsidRDefault="00A83248" w:rsidP="00A83248">
      <w:pPr>
        <w:pStyle w:val="ListParagraph"/>
        <w:numPr>
          <w:ilvl w:val="1"/>
          <w:numId w:val="3"/>
        </w:numPr>
        <w:ind w:left="1418"/>
        <w:rPr>
          <w:rFonts w:ascii="Times New Roman" w:hAnsi="Times New Roman" w:cs="Times New Roman"/>
          <w:sz w:val="28"/>
          <w:szCs w:val="28"/>
        </w:rPr>
      </w:pPr>
      <w:r w:rsidRPr="00010A1F">
        <w:rPr>
          <w:rFonts w:ascii="Times New Roman" w:hAnsi="Times New Roman" w:cs="Times New Roman"/>
          <w:sz w:val="24"/>
          <w:szCs w:val="24"/>
        </w:rPr>
        <w:t>Învățare ranforsat</w:t>
      </w:r>
      <w:r>
        <w:rPr>
          <w:rFonts w:ascii="Times New Roman" w:hAnsi="Times New Roman" w:cs="Times New Roman"/>
          <w:sz w:val="24"/>
          <w:szCs w:val="24"/>
        </w:rPr>
        <w:t>ă: învățare bazată pe recompense</w:t>
      </w:r>
      <w:r w:rsidR="00E03048">
        <w:rPr>
          <w:rFonts w:ascii="Times New Roman" w:hAnsi="Times New Roman" w:cs="Times New Roman"/>
          <w:sz w:val="24"/>
          <w:szCs w:val="24"/>
        </w:rPr>
        <w:t>.</w:t>
      </w:r>
    </w:p>
    <w:p w14:paraId="68ED29F5" w14:textId="29DD77A4" w:rsidR="00A83248" w:rsidRPr="0075246F" w:rsidRDefault="00A83248" w:rsidP="00A83248">
      <w:pPr>
        <w:pStyle w:val="ListParagraph"/>
        <w:numPr>
          <w:ilvl w:val="0"/>
          <w:numId w:val="6"/>
        </w:numPr>
        <w:ind w:left="709"/>
        <w:rPr>
          <w:rFonts w:ascii="Times New Roman" w:hAnsi="Times New Roman" w:cs="Times New Roman"/>
          <w:sz w:val="28"/>
          <w:szCs w:val="28"/>
        </w:rPr>
      </w:pPr>
      <w:r>
        <w:rPr>
          <w:rFonts w:ascii="Times New Roman" w:hAnsi="Times New Roman" w:cs="Times New Roman"/>
          <w:sz w:val="24"/>
          <w:szCs w:val="24"/>
        </w:rPr>
        <w:t>Dacă pot înv</w:t>
      </w:r>
      <w:r w:rsidR="001527B0">
        <w:rPr>
          <w:rFonts w:ascii="Times New Roman" w:hAnsi="Times New Roman" w:cs="Times New Roman"/>
          <w:sz w:val="24"/>
          <w:szCs w:val="24"/>
        </w:rPr>
        <w:t>ă</w:t>
      </w:r>
      <w:r>
        <w:rPr>
          <w:rFonts w:ascii="Times New Roman" w:hAnsi="Times New Roman" w:cs="Times New Roman"/>
          <w:sz w:val="24"/>
          <w:szCs w:val="24"/>
        </w:rPr>
        <w:t>ț</w:t>
      </w:r>
      <w:r w:rsidR="001527B0">
        <w:rPr>
          <w:rFonts w:ascii="Times New Roman" w:hAnsi="Times New Roman" w:cs="Times New Roman"/>
          <w:sz w:val="24"/>
          <w:szCs w:val="24"/>
        </w:rPr>
        <w:t>a</w:t>
      </w:r>
      <w:r>
        <w:rPr>
          <w:rFonts w:ascii="Times New Roman" w:hAnsi="Times New Roman" w:cs="Times New Roman"/>
          <w:sz w:val="24"/>
          <w:szCs w:val="24"/>
        </w:rPr>
        <w:t xml:space="preserve"> incremental:</w:t>
      </w:r>
    </w:p>
    <w:p w14:paraId="6D6F8CB2" w14:textId="3B23DFC7" w:rsidR="00A83248" w:rsidRDefault="00A83248" w:rsidP="00A83248">
      <w:pPr>
        <w:pStyle w:val="ListParagraph"/>
        <w:numPr>
          <w:ilvl w:val="1"/>
          <w:numId w:val="3"/>
        </w:numPr>
        <w:ind w:left="1418"/>
        <w:rPr>
          <w:rFonts w:ascii="Times New Roman" w:hAnsi="Times New Roman" w:cs="Times New Roman"/>
          <w:sz w:val="24"/>
          <w:szCs w:val="24"/>
        </w:rPr>
      </w:pPr>
      <w:r w:rsidRPr="0075246F">
        <w:rPr>
          <w:rFonts w:ascii="Times New Roman" w:hAnsi="Times New Roman" w:cs="Times New Roman"/>
          <w:sz w:val="24"/>
          <w:szCs w:val="24"/>
        </w:rPr>
        <w:t xml:space="preserve">Învățare </w:t>
      </w:r>
      <w:r w:rsidRPr="00F541D7">
        <w:rPr>
          <w:rFonts w:ascii="Times New Roman" w:hAnsi="Times New Roman" w:cs="Times New Roman"/>
          <w:i/>
          <w:iCs/>
          <w:sz w:val="24"/>
          <w:szCs w:val="24"/>
        </w:rPr>
        <w:t>online</w:t>
      </w:r>
      <w:r w:rsidRPr="0075246F">
        <w:rPr>
          <w:rFonts w:ascii="Times New Roman" w:hAnsi="Times New Roman" w:cs="Times New Roman"/>
          <w:sz w:val="24"/>
          <w:szCs w:val="24"/>
        </w:rPr>
        <w:t xml:space="preserve">: este antrenat </w:t>
      </w:r>
      <w:r>
        <w:rPr>
          <w:rFonts w:ascii="Times New Roman" w:hAnsi="Times New Roman" w:cs="Times New Roman"/>
          <w:sz w:val="24"/>
          <w:szCs w:val="24"/>
        </w:rPr>
        <w:t>incremental fie secvențial cu date individuale, fie în mini-</w:t>
      </w:r>
      <w:r w:rsidRPr="004A6142">
        <w:rPr>
          <w:rFonts w:ascii="Times New Roman" w:hAnsi="Times New Roman" w:cs="Times New Roman"/>
          <w:i/>
          <w:iCs/>
          <w:sz w:val="24"/>
          <w:szCs w:val="24"/>
        </w:rPr>
        <w:t>batch</w:t>
      </w:r>
      <w:r>
        <w:rPr>
          <w:rFonts w:ascii="Times New Roman" w:hAnsi="Times New Roman" w:cs="Times New Roman"/>
          <w:sz w:val="24"/>
          <w:szCs w:val="24"/>
        </w:rPr>
        <w:t>-uri</w:t>
      </w:r>
      <w:r w:rsidR="00E03048">
        <w:rPr>
          <w:rFonts w:ascii="Times New Roman" w:hAnsi="Times New Roman" w:cs="Times New Roman"/>
          <w:sz w:val="24"/>
          <w:szCs w:val="24"/>
        </w:rPr>
        <w:t>;</w:t>
      </w:r>
    </w:p>
    <w:p w14:paraId="6B7569B2" w14:textId="7112A4F0" w:rsidR="00A83248" w:rsidRDefault="00A83248" w:rsidP="00A83248">
      <w:pPr>
        <w:pStyle w:val="ListParagraph"/>
        <w:numPr>
          <w:ilvl w:val="1"/>
          <w:numId w:val="3"/>
        </w:numPr>
        <w:ind w:left="1418"/>
        <w:rPr>
          <w:rFonts w:ascii="Times New Roman" w:hAnsi="Times New Roman" w:cs="Times New Roman"/>
          <w:sz w:val="24"/>
          <w:szCs w:val="24"/>
        </w:rPr>
      </w:pPr>
      <w:r>
        <w:rPr>
          <w:rFonts w:ascii="Times New Roman" w:hAnsi="Times New Roman" w:cs="Times New Roman"/>
          <w:sz w:val="24"/>
          <w:szCs w:val="24"/>
        </w:rPr>
        <w:t xml:space="preserve">Învățare </w:t>
      </w:r>
      <w:r w:rsidRPr="004A6142">
        <w:rPr>
          <w:rFonts w:ascii="Times New Roman" w:hAnsi="Times New Roman" w:cs="Times New Roman"/>
          <w:i/>
          <w:iCs/>
          <w:sz w:val="24"/>
          <w:szCs w:val="24"/>
        </w:rPr>
        <w:t>batch</w:t>
      </w:r>
      <w:r>
        <w:rPr>
          <w:rFonts w:ascii="Times New Roman" w:hAnsi="Times New Roman" w:cs="Times New Roman"/>
          <w:sz w:val="24"/>
          <w:szCs w:val="24"/>
        </w:rPr>
        <w:t>: sistem ce nu poate învăța incremental, ce trebuie antrenat folosind toate datele disponibile</w:t>
      </w:r>
      <w:r w:rsidR="00E03048">
        <w:rPr>
          <w:rFonts w:ascii="Times New Roman" w:hAnsi="Times New Roman" w:cs="Times New Roman"/>
          <w:sz w:val="24"/>
          <w:szCs w:val="24"/>
        </w:rPr>
        <w:t>.</w:t>
      </w:r>
    </w:p>
    <w:p w14:paraId="1264B433" w14:textId="77777777" w:rsidR="00A83248" w:rsidRDefault="00A83248" w:rsidP="00A83248">
      <w:pPr>
        <w:pStyle w:val="ListParagraph"/>
        <w:numPr>
          <w:ilvl w:val="0"/>
          <w:numId w:val="6"/>
        </w:numPr>
        <w:ind w:left="709"/>
        <w:rPr>
          <w:rFonts w:ascii="Times New Roman" w:hAnsi="Times New Roman" w:cs="Times New Roman"/>
          <w:sz w:val="24"/>
          <w:szCs w:val="24"/>
        </w:rPr>
      </w:pPr>
      <w:r>
        <w:rPr>
          <w:rFonts w:ascii="Times New Roman" w:hAnsi="Times New Roman" w:cs="Times New Roman"/>
          <w:sz w:val="24"/>
          <w:szCs w:val="24"/>
        </w:rPr>
        <w:t>Modul de învățare:</w:t>
      </w:r>
    </w:p>
    <w:p w14:paraId="3C61B69C" w14:textId="0B7D9131" w:rsidR="00A83248" w:rsidRDefault="00A83248" w:rsidP="00A83248">
      <w:pPr>
        <w:pStyle w:val="ListParagraph"/>
        <w:numPr>
          <w:ilvl w:val="1"/>
          <w:numId w:val="3"/>
        </w:numPr>
        <w:ind w:left="1418"/>
        <w:rPr>
          <w:rFonts w:ascii="Times New Roman" w:hAnsi="Times New Roman" w:cs="Times New Roman"/>
          <w:sz w:val="24"/>
          <w:szCs w:val="24"/>
        </w:rPr>
      </w:pPr>
      <w:r>
        <w:rPr>
          <w:rFonts w:ascii="Times New Roman" w:hAnsi="Times New Roman" w:cs="Times New Roman"/>
          <w:sz w:val="24"/>
          <w:szCs w:val="24"/>
        </w:rPr>
        <w:t xml:space="preserve">Bazat pe instanță: </w:t>
      </w:r>
      <w:r w:rsidR="00E03048">
        <w:rPr>
          <w:rFonts w:ascii="Times New Roman" w:hAnsi="Times New Roman" w:cs="Times New Roman"/>
          <w:sz w:val="24"/>
          <w:szCs w:val="24"/>
        </w:rPr>
        <w:t xml:space="preserve">sistemul </w:t>
      </w:r>
      <w:r>
        <w:rPr>
          <w:rFonts w:ascii="Times New Roman" w:hAnsi="Times New Roman" w:cs="Times New Roman"/>
          <w:sz w:val="24"/>
          <w:szCs w:val="24"/>
        </w:rPr>
        <w:t>învață datele</w:t>
      </w:r>
      <w:r w:rsidR="00E03048">
        <w:rPr>
          <w:rFonts w:ascii="Times New Roman" w:hAnsi="Times New Roman" w:cs="Times New Roman"/>
          <w:sz w:val="24"/>
          <w:szCs w:val="24"/>
        </w:rPr>
        <w:t>;</w:t>
      </w:r>
    </w:p>
    <w:p w14:paraId="0BA74D5A" w14:textId="7A2F2AF8" w:rsidR="00A83248" w:rsidRDefault="00A83248" w:rsidP="00A83248">
      <w:pPr>
        <w:pStyle w:val="ListParagraph"/>
        <w:numPr>
          <w:ilvl w:val="1"/>
          <w:numId w:val="3"/>
        </w:numPr>
        <w:ind w:left="1418"/>
        <w:rPr>
          <w:rFonts w:ascii="Times New Roman" w:hAnsi="Times New Roman" w:cs="Times New Roman"/>
          <w:sz w:val="24"/>
          <w:szCs w:val="24"/>
        </w:rPr>
      </w:pPr>
      <w:r>
        <w:rPr>
          <w:rFonts w:ascii="Times New Roman" w:hAnsi="Times New Roman" w:cs="Times New Roman"/>
          <w:sz w:val="24"/>
          <w:szCs w:val="24"/>
        </w:rPr>
        <w:t>Bazat pe model: sistemul creează un model pe baza datelor de antrenament</w:t>
      </w:r>
      <w:r w:rsidR="00E03048">
        <w:rPr>
          <w:rFonts w:ascii="Times New Roman" w:hAnsi="Times New Roman" w:cs="Times New Roman"/>
          <w:sz w:val="24"/>
          <w:szCs w:val="24"/>
        </w:rPr>
        <w:t>.</w:t>
      </w:r>
    </w:p>
    <w:p w14:paraId="2C4F1E88" w14:textId="7AD797C7" w:rsidR="00A83248" w:rsidRDefault="00A83248" w:rsidP="00A83248">
      <w:pPr>
        <w:ind w:firstLine="708"/>
        <w:rPr>
          <w:rFonts w:ascii="Times New Roman" w:hAnsi="Times New Roman" w:cs="Times New Roman"/>
          <w:sz w:val="24"/>
          <w:szCs w:val="24"/>
        </w:rPr>
      </w:pPr>
      <w:r>
        <w:rPr>
          <w:rFonts w:ascii="Times New Roman" w:hAnsi="Times New Roman" w:cs="Times New Roman"/>
          <w:sz w:val="24"/>
          <w:szCs w:val="24"/>
        </w:rPr>
        <w:t xml:space="preserve">Învățarea bazată pe model este cea mai întâlnită formă de </w:t>
      </w:r>
      <w:r w:rsidRPr="003226DD">
        <w:rPr>
          <w:rFonts w:ascii="Times New Roman" w:hAnsi="Times New Roman" w:cs="Times New Roman"/>
          <w:i/>
          <w:iCs/>
          <w:sz w:val="24"/>
          <w:szCs w:val="24"/>
        </w:rPr>
        <w:t>Machine Learning</w:t>
      </w:r>
      <w:r>
        <w:rPr>
          <w:rFonts w:ascii="Times New Roman" w:hAnsi="Times New Roman" w:cs="Times New Roman"/>
          <w:sz w:val="24"/>
          <w:szCs w:val="24"/>
        </w:rPr>
        <w:t>, fiind disponibile atât modele simple precum regresia lin</w:t>
      </w:r>
      <w:r w:rsidR="009B6B6E">
        <w:rPr>
          <w:rFonts w:ascii="Times New Roman" w:hAnsi="Times New Roman" w:cs="Times New Roman"/>
          <w:sz w:val="24"/>
          <w:szCs w:val="24"/>
        </w:rPr>
        <w:t>i</w:t>
      </w:r>
      <w:r>
        <w:rPr>
          <w:rFonts w:ascii="Times New Roman" w:hAnsi="Times New Roman" w:cs="Times New Roman"/>
          <w:sz w:val="24"/>
          <w:szCs w:val="24"/>
        </w:rPr>
        <w:t>ară, până la modele complexe precum pădurile sto</w:t>
      </w:r>
      <w:r w:rsidR="00DE362F">
        <w:rPr>
          <w:rFonts w:ascii="Times New Roman" w:hAnsi="Times New Roman" w:cs="Times New Roman"/>
          <w:sz w:val="24"/>
          <w:szCs w:val="24"/>
        </w:rPr>
        <w:t>c</w:t>
      </w:r>
      <w:r>
        <w:rPr>
          <w:rFonts w:ascii="Times New Roman" w:hAnsi="Times New Roman" w:cs="Times New Roman"/>
          <w:sz w:val="24"/>
          <w:szCs w:val="24"/>
        </w:rPr>
        <w:t xml:space="preserve">hastice. Antrenarea </w:t>
      </w:r>
      <w:r w:rsidR="00E03048">
        <w:rPr>
          <w:rFonts w:ascii="Times New Roman" w:hAnsi="Times New Roman" w:cs="Times New Roman"/>
          <w:sz w:val="24"/>
          <w:szCs w:val="24"/>
        </w:rPr>
        <w:t xml:space="preserve">ponderilor </w:t>
      </w:r>
      <w:r>
        <w:rPr>
          <w:rFonts w:ascii="Times New Roman" w:hAnsi="Times New Roman" w:cs="Times New Roman"/>
          <w:sz w:val="24"/>
          <w:szCs w:val="24"/>
        </w:rPr>
        <w:t xml:space="preserve">se face fie folosind o funcție de </w:t>
      </w:r>
      <w:r w:rsidRPr="003226DD">
        <w:rPr>
          <w:rFonts w:ascii="Times New Roman" w:hAnsi="Times New Roman" w:cs="Times New Roman"/>
          <w:i/>
          <w:iCs/>
          <w:sz w:val="24"/>
          <w:szCs w:val="24"/>
        </w:rPr>
        <w:t>fitness</w:t>
      </w:r>
      <w:r>
        <w:rPr>
          <w:rFonts w:ascii="Times New Roman" w:hAnsi="Times New Roman" w:cs="Times New Roman"/>
          <w:sz w:val="24"/>
          <w:szCs w:val="24"/>
        </w:rPr>
        <w:t>, măsurând nivelul cu care modelul surprinde caracteristicile datelor, scopul fiind maximizarea, fie o funcție de cost, scopul fiind minimizarea. Pentru probleme ce necesită valori discrete (regresiile), o funcție de cost este favorabilă. Printre cele mai populare funcții de cost se află Eroarea Medie Absolută, dar și Rădăcina Erorii Medii Pătratice.</w:t>
      </w:r>
    </w:p>
    <w:p w14:paraId="72532105" w14:textId="77777777" w:rsidR="00A83248" w:rsidRDefault="00A83248" w:rsidP="00A83248">
      <w:pPr>
        <w:ind w:firstLine="708"/>
        <w:rPr>
          <w:rFonts w:ascii="Times New Roman" w:hAnsi="Times New Roman" w:cs="Times New Roman"/>
          <w:sz w:val="24"/>
          <w:szCs w:val="24"/>
        </w:rPr>
      </w:pPr>
      <w:r>
        <w:rPr>
          <w:rFonts w:ascii="Times New Roman" w:hAnsi="Times New Roman" w:cs="Times New Roman"/>
          <w:sz w:val="24"/>
          <w:szCs w:val="24"/>
        </w:rPr>
        <w:t xml:space="preserve">Rețelele neuronale reprezintă evoluția modelelor clasice de </w:t>
      </w:r>
      <w:r w:rsidRPr="008F15D0">
        <w:rPr>
          <w:rFonts w:ascii="Times New Roman" w:hAnsi="Times New Roman" w:cs="Times New Roman"/>
          <w:i/>
          <w:iCs/>
          <w:sz w:val="24"/>
          <w:szCs w:val="24"/>
        </w:rPr>
        <w:t>Machine Learning</w:t>
      </w:r>
      <w:r>
        <w:rPr>
          <w:rFonts w:ascii="Times New Roman" w:hAnsi="Times New Roman" w:cs="Times New Roman"/>
          <w:sz w:val="24"/>
          <w:szCs w:val="24"/>
        </w:rPr>
        <w:t xml:space="preserve">, creând o paralelă între modul în care funcționează creierul uman și felul în care acest sistem procesează datele, conectând mai mulți neuroni responsabili cu calcule simple. Unitatea de bază a unei rețele neuronale este </w:t>
      </w:r>
      <w:r>
        <w:rPr>
          <w:rFonts w:ascii="Times New Roman" w:hAnsi="Times New Roman" w:cs="Times New Roman"/>
          <w:i/>
          <w:iCs/>
          <w:sz w:val="24"/>
          <w:szCs w:val="24"/>
        </w:rPr>
        <w:t>perceptronul</w:t>
      </w:r>
      <w:r>
        <w:rPr>
          <w:rFonts w:ascii="Times New Roman" w:hAnsi="Times New Roman" w:cs="Times New Roman"/>
          <w:sz w:val="24"/>
          <w:szCs w:val="24"/>
        </w:rPr>
        <w:t xml:space="preserve">, ce acceptă o valoare de intrare, aplică o funcție de activare </w:t>
      </w:r>
      <w:r>
        <w:rPr>
          <w:rFonts w:ascii="Times New Roman" w:hAnsi="Times New Roman" w:cs="Times New Roman"/>
          <w:sz w:val="24"/>
          <w:szCs w:val="24"/>
        </w:rPr>
        <w:lastRenderedPageBreak/>
        <w:t xml:space="preserve">apoi trimite valoarea rezultată către următorul neuron. În funcție de necesitatea aplicației, există mai multe funcții de activare ce pot fi folosite, precum: </w:t>
      </w:r>
    </w:p>
    <w:p w14:paraId="7A269FF1" w14:textId="46D7F6CC" w:rsidR="00A83248" w:rsidRDefault="00A83248" w:rsidP="00A83248">
      <w:pPr>
        <w:pStyle w:val="ListParagraph"/>
        <w:numPr>
          <w:ilvl w:val="0"/>
          <w:numId w:val="6"/>
        </w:numPr>
        <w:ind w:left="709"/>
        <w:rPr>
          <w:rFonts w:ascii="Times New Roman" w:hAnsi="Times New Roman" w:cs="Times New Roman"/>
          <w:sz w:val="24"/>
          <w:szCs w:val="24"/>
        </w:rPr>
      </w:pPr>
      <w:r>
        <w:rPr>
          <w:rFonts w:ascii="Times New Roman" w:hAnsi="Times New Roman" w:cs="Times New Roman"/>
          <w:sz w:val="24"/>
          <w:szCs w:val="24"/>
        </w:rPr>
        <w:t>Liniară: nu alterează valoarea</w:t>
      </w:r>
      <w:r w:rsidR="00E03048">
        <w:rPr>
          <w:rFonts w:ascii="Times New Roman" w:hAnsi="Times New Roman" w:cs="Times New Roman"/>
          <w:sz w:val="24"/>
          <w:szCs w:val="24"/>
        </w:rPr>
        <w:t>;</w:t>
      </w:r>
    </w:p>
    <w:p w14:paraId="36D2ECBE" w14:textId="23007CCB" w:rsidR="00A83248" w:rsidRDefault="00A83248" w:rsidP="00A83248">
      <w:pPr>
        <w:pStyle w:val="ListParagraph"/>
        <w:numPr>
          <w:ilvl w:val="0"/>
          <w:numId w:val="6"/>
        </w:numPr>
        <w:ind w:left="709"/>
        <w:rPr>
          <w:rFonts w:ascii="Times New Roman" w:hAnsi="Times New Roman" w:cs="Times New Roman"/>
          <w:sz w:val="24"/>
          <w:szCs w:val="24"/>
        </w:rPr>
      </w:pPr>
      <w:r>
        <w:rPr>
          <w:rFonts w:ascii="Times New Roman" w:hAnsi="Times New Roman" w:cs="Times New Roman"/>
          <w:sz w:val="24"/>
          <w:szCs w:val="24"/>
        </w:rPr>
        <w:t>F</w:t>
      </w:r>
      <w:r w:rsidRPr="009F22D6">
        <w:rPr>
          <w:rFonts w:ascii="Times New Roman" w:hAnsi="Times New Roman" w:cs="Times New Roman"/>
          <w:sz w:val="24"/>
          <w:szCs w:val="24"/>
        </w:rPr>
        <w:t>uncția de pas Heaviside</w:t>
      </w:r>
      <w:r>
        <w:rPr>
          <w:rFonts w:ascii="Times New Roman" w:hAnsi="Times New Roman" w:cs="Times New Roman"/>
          <w:sz w:val="24"/>
          <w:szCs w:val="24"/>
        </w:rPr>
        <w:t xml:space="preserve">: transformă valorile mai mici </w:t>
      </w:r>
      <w:r w:rsidR="0091774F">
        <w:rPr>
          <w:rFonts w:ascii="Times New Roman" w:hAnsi="Times New Roman" w:cs="Times New Roman"/>
          <w:sz w:val="24"/>
          <w:szCs w:val="24"/>
        </w:rPr>
        <w:t>ca</w:t>
      </w:r>
      <w:r>
        <w:rPr>
          <w:rFonts w:ascii="Times New Roman" w:hAnsi="Times New Roman" w:cs="Times New Roman"/>
          <w:sz w:val="24"/>
          <w:szCs w:val="24"/>
        </w:rPr>
        <w:t xml:space="preserve"> 0 în 0 și cele mai mari în 1</w:t>
      </w:r>
      <w:r w:rsidR="00E03048">
        <w:rPr>
          <w:rFonts w:ascii="Times New Roman" w:hAnsi="Times New Roman" w:cs="Times New Roman"/>
          <w:sz w:val="24"/>
          <w:szCs w:val="24"/>
        </w:rPr>
        <w:t>;</w:t>
      </w:r>
    </w:p>
    <w:p w14:paraId="54D1092B" w14:textId="0AB164D0" w:rsidR="00A83248" w:rsidRDefault="00A83248" w:rsidP="00A83248">
      <w:pPr>
        <w:pStyle w:val="ListParagraph"/>
        <w:numPr>
          <w:ilvl w:val="0"/>
          <w:numId w:val="6"/>
        </w:numPr>
        <w:ind w:left="709"/>
        <w:rPr>
          <w:rFonts w:ascii="Times New Roman" w:hAnsi="Times New Roman" w:cs="Times New Roman"/>
          <w:sz w:val="24"/>
          <w:szCs w:val="24"/>
        </w:rPr>
      </w:pPr>
      <w:r>
        <w:rPr>
          <w:rFonts w:ascii="Times New Roman" w:hAnsi="Times New Roman" w:cs="Times New Roman"/>
          <w:sz w:val="24"/>
          <w:szCs w:val="24"/>
        </w:rPr>
        <w:t xml:space="preserve">Unitate liniară rectificată: transformă valorile mai mici decât 0 în 0, iar restul nu sunt </w:t>
      </w:r>
      <w:r w:rsidR="00E03048">
        <w:rPr>
          <w:rFonts w:ascii="Times New Roman" w:hAnsi="Times New Roman" w:cs="Times New Roman"/>
          <w:sz w:val="24"/>
          <w:szCs w:val="24"/>
        </w:rPr>
        <w:t>modificate;</w:t>
      </w:r>
    </w:p>
    <w:p w14:paraId="72598FC8" w14:textId="1B8E33BA" w:rsidR="00A83248" w:rsidRDefault="00A83248" w:rsidP="00A83248">
      <w:pPr>
        <w:pStyle w:val="ListParagraph"/>
        <w:numPr>
          <w:ilvl w:val="0"/>
          <w:numId w:val="6"/>
        </w:numPr>
        <w:ind w:left="709"/>
        <w:rPr>
          <w:rFonts w:ascii="Times New Roman" w:hAnsi="Times New Roman" w:cs="Times New Roman"/>
          <w:sz w:val="24"/>
          <w:szCs w:val="24"/>
        </w:rPr>
      </w:pPr>
      <w:r>
        <w:rPr>
          <w:rFonts w:ascii="Times New Roman" w:hAnsi="Times New Roman" w:cs="Times New Roman"/>
          <w:sz w:val="24"/>
          <w:szCs w:val="24"/>
        </w:rPr>
        <w:t>Funcția sigmoid: folosită când o probabilitate este necesară, având valori între 0 și 1</w:t>
      </w:r>
      <w:r w:rsidR="00E03048">
        <w:rPr>
          <w:rFonts w:ascii="Times New Roman" w:hAnsi="Times New Roman" w:cs="Times New Roman"/>
          <w:sz w:val="24"/>
          <w:szCs w:val="24"/>
        </w:rPr>
        <w:t>;</w:t>
      </w:r>
    </w:p>
    <w:p w14:paraId="70EDF1B3" w14:textId="1CA09CBA" w:rsidR="00A83248" w:rsidRDefault="00A83248" w:rsidP="00A83248">
      <w:pPr>
        <w:pStyle w:val="ListParagraph"/>
        <w:numPr>
          <w:ilvl w:val="0"/>
          <w:numId w:val="6"/>
        </w:numPr>
        <w:ind w:left="709"/>
        <w:rPr>
          <w:rFonts w:ascii="Times New Roman" w:hAnsi="Times New Roman" w:cs="Times New Roman"/>
          <w:sz w:val="24"/>
          <w:szCs w:val="24"/>
        </w:rPr>
      </w:pPr>
      <w:r>
        <w:rPr>
          <w:rFonts w:ascii="Times New Roman" w:hAnsi="Times New Roman" w:cs="Times New Roman"/>
          <w:sz w:val="24"/>
          <w:szCs w:val="24"/>
        </w:rPr>
        <w:t>Funcția tangentă hiperbolică: similară cu funcția sigmoid, însă cu valori între -1 și 1</w:t>
      </w:r>
      <w:r w:rsidR="00E03048">
        <w:rPr>
          <w:rFonts w:ascii="Times New Roman" w:hAnsi="Times New Roman" w:cs="Times New Roman"/>
          <w:sz w:val="24"/>
          <w:szCs w:val="24"/>
        </w:rPr>
        <w:t>.</w:t>
      </w:r>
    </w:p>
    <w:p w14:paraId="735E5E94" w14:textId="2FD5DA71" w:rsidR="00A83248" w:rsidRDefault="00A83248" w:rsidP="00A83248">
      <w:pPr>
        <w:ind w:firstLine="708"/>
        <w:rPr>
          <w:rFonts w:ascii="Times New Roman" w:hAnsi="Times New Roman" w:cs="Times New Roman"/>
          <w:sz w:val="24"/>
          <w:szCs w:val="24"/>
        </w:rPr>
      </w:pPr>
      <w:r>
        <w:rPr>
          <w:rFonts w:ascii="Times New Roman" w:hAnsi="Times New Roman" w:cs="Times New Roman"/>
          <w:sz w:val="24"/>
          <w:szCs w:val="24"/>
        </w:rPr>
        <w:t xml:space="preserve">Similar unui sistem clasic de inteligență artificială, antrenamentul este necesar. Acesta este efectuat prin procesul de </w:t>
      </w:r>
      <w:r w:rsidRPr="002367F2">
        <w:rPr>
          <w:rFonts w:ascii="Times New Roman" w:hAnsi="Times New Roman" w:cs="Times New Roman"/>
          <w:i/>
          <w:iCs/>
          <w:sz w:val="24"/>
          <w:szCs w:val="24"/>
        </w:rPr>
        <w:t>back</w:t>
      </w:r>
      <w:r>
        <w:rPr>
          <w:rFonts w:ascii="Times New Roman" w:hAnsi="Times New Roman" w:cs="Times New Roman"/>
          <w:i/>
          <w:iCs/>
          <w:sz w:val="24"/>
          <w:szCs w:val="24"/>
        </w:rPr>
        <w:t>-</w:t>
      </w:r>
      <w:r w:rsidRPr="002367F2">
        <w:rPr>
          <w:rFonts w:ascii="Times New Roman" w:hAnsi="Times New Roman" w:cs="Times New Roman"/>
          <w:i/>
          <w:iCs/>
          <w:sz w:val="24"/>
          <w:szCs w:val="24"/>
        </w:rPr>
        <w:t>propagation</w:t>
      </w:r>
      <w:r>
        <w:rPr>
          <w:rFonts w:ascii="Times New Roman" w:hAnsi="Times New Roman" w:cs="Times New Roman"/>
          <w:sz w:val="24"/>
          <w:szCs w:val="24"/>
        </w:rPr>
        <w:t xml:space="preserve">, bazat pe o funcție de cost. Concret, execută un </w:t>
      </w:r>
      <w:r w:rsidRPr="002367F2">
        <w:rPr>
          <w:rFonts w:ascii="Times New Roman" w:hAnsi="Times New Roman" w:cs="Times New Roman"/>
          <w:i/>
          <w:iCs/>
          <w:sz w:val="24"/>
          <w:szCs w:val="24"/>
        </w:rPr>
        <w:t>forward-pass</w:t>
      </w:r>
      <w:r>
        <w:rPr>
          <w:rFonts w:ascii="Times New Roman" w:hAnsi="Times New Roman" w:cs="Times New Roman"/>
          <w:sz w:val="24"/>
          <w:szCs w:val="24"/>
        </w:rPr>
        <w:t xml:space="preserve"> efectuat cu </w:t>
      </w:r>
      <w:r w:rsidR="00E03048">
        <w:rPr>
          <w:rFonts w:ascii="Times New Roman" w:hAnsi="Times New Roman" w:cs="Times New Roman"/>
          <w:sz w:val="24"/>
          <w:szCs w:val="24"/>
        </w:rPr>
        <w:t xml:space="preserve">ponderile </w:t>
      </w:r>
      <w:r>
        <w:rPr>
          <w:rFonts w:ascii="Times New Roman" w:hAnsi="Times New Roman" w:cs="Times New Roman"/>
          <w:sz w:val="24"/>
          <w:szCs w:val="24"/>
        </w:rPr>
        <w:t>inițializate sto</w:t>
      </w:r>
      <w:r w:rsidR="00E03048">
        <w:rPr>
          <w:rFonts w:ascii="Times New Roman" w:hAnsi="Times New Roman" w:cs="Times New Roman"/>
          <w:sz w:val="24"/>
          <w:szCs w:val="24"/>
        </w:rPr>
        <w:t>c</w:t>
      </w:r>
      <w:r>
        <w:rPr>
          <w:rFonts w:ascii="Times New Roman" w:hAnsi="Times New Roman" w:cs="Times New Roman"/>
          <w:sz w:val="24"/>
          <w:szCs w:val="24"/>
        </w:rPr>
        <w:t xml:space="preserve">hastic, iar apoi calculează costul relativ </w:t>
      </w:r>
      <w:r w:rsidR="00E03048">
        <w:rPr>
          <w:rFonts w:ascii="Times New Roman" w:hAnsi="Times New Roman" w:cs="Times New Roman"/>
          <w:sz w:val="24"/>
          <w:szCs w:val="24"/>
        </w:rPr>
        <w:t xml:space="preserve">al </w:t>
      </w:r>
      <w:r>
        <w:rPr>
          <w:rFonts w:ascii="Times New Roman" w:hAnsi="Times New Roman" w:cs="Times New Roman"/>
          <w:sz w:val="24"/>
          <w:szCs w:val="24"/>
        </w:rPr>
        <w:t xml:space="preserve">etichetei de antrenament. Apoi, folosind procesul de </w:t>
      </w:r>
      <w:r w:rsidRPr="002C1C53">
        <w:rPr>
          <w:rFonts w:ascii="Times New Roman" w:hAnsi="Times New Roman" w:cs="Times New Roman"/>
          <w:i/>
          <w:iCs/>
          <w:sz w:val="24"/>
          <w:szCs w:val="24"/>
        </w:rPr>
        <w:t>back-propagation</w:t>
      </w:r>
      <w:r>
        <w:rPr>
          <w:rFonts w:ascii="Times New Roman" w:hAnsi="Times New Roman" w:cs="Times New Roman"/>
          <w:sz w:val="24"/>
          <w:szCs w:val="24"/>
        </w:rPr>
        <w:t xml:space="preserve">, </w:t>
      </w:r>
      <w:r w:rsidR="00E03048">
        <w:rPr>
          <w:rFonts w:ascii="Times New Roman" w:hAnsi="Times New Roman" w:cs="Times New Roman"/>
          <w:sz w:val="24"/>
          <w:szCs w:val="24"/>
        </w:rPr>
        <w:t xml:space="preserve">ponderile </w:t>
      </w:r>
      <w:r>
        <w:rPr>
          <w:rFonts w:ascii="Times New Roman" w:hAnsi="Times New Roman" w:cs="Times New Roman"/>
          <w:sz w:val="24"/>
          <w:szCs w:val="24"/>
        </w:rPr>
        <w:t xml:space="preserve">sunt ajustate conform tehnicii de optimizare folosite, multiplicată cu rata de învățare. </w:t>
      </w:r>
    </w:p>
    <w:p w14:paraId="065F4C08" w14:textId="77777777" w:rsidR="00A83248" w:rsidRDefault="00A83248" w:rsidP="00A83248">
      <w:pPr>
        <w:keepNext/>
        <w:jc w:val="center"/>
      </w:pPr>
      <w:r>
        <w:rPr>
          <w:rFonts w:ascii="Times New Roman" w:hAnsi="Times New Roman" w:cs="Times New Roman"/>
          <w:noProof/>
          <w:sz w:val="24"/>
          <w:szCs w:val="24"/>
        </w:rPr>
        <w:drawing>
          <wp:inline distT="0" distB="0" distL="0" distR="0" wp14:anchorId="7187D02C" wp14:editId="1672698E">
            <wp:extent cx="4910687" cy="2627454"/>
            <wp:effectExtent l="0" t="0" r="4445" b="1905"/>
            <wp:docPr id="49" name="Picture 4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Diagram&#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016455" cy="2684045"/>
                    </a:xfrm>
                    <a:prstGeom prst="rect">
                      <a:avLst/>
                    </a:prstGeom>
                    <a:noFill/>
                    <a:ln>
                      <a:noFill/>
                    </a:ln>
                  </pic:spPr>
                </pic:pic>
              </a:graphicData>
            </a:graphic>
          </wp:inline>
        </w:drawing>
      </w:r>
    </w:p>
    <w:p w14:paraId="10F4708D" w14:textId="77777777" w:rsidR="00A83248" w:rsidRPr="00BD3CB0" w:rsidRDefault="00A83248" w:rsidP="00A83248">
      <w:pPr>
        <w:pStyle w:val="Caption"/>
        <w:jc w:val="center"/>
        <w:rPr>
          <w:rFonts w:ascii="Times New Roman" w:hAnsi="Times New Roman" w:cs="Times New Roman"/>
          <w:sz w:val="40"/>
          <w:szCs w:val="40"/>
        </w:rPr>
      </w:pPr>
      <w:r w:rsidRPr="00BD3CB0">
        <w:rPr>
          <w:rFonts w:ascii="Times New Roman" w:hAnsi="Times New Roman" w:cs="Times New Roman"/>
          <w:sz w:val="24"/>
          <w:szCs w:val="24"/>
        </w:rPr>
        <w:t>Figura 2.4. Rețea neuronală simplă</w:t>
      </w:r>
    </w:p>
    <w:p w14:paraId="47F6274D" w14:textId="119C6E08" w:rsidR="00937C49" w:rsidRDefault="00A83248" w:rsidP="00426403">
      <w:pPr>
        <w:ind w:firstLine="708"/>
        <w:rPr>
          <w:rFonts w:ascii="Times New Roman" w:hAnsi="Times New Roman" w:cs="Times New Roman"/>
          <w:sz w:val="24"/>
          <w:szCs w:val="24"/>
        </w:rPr>
      </w:pPr>
      <w:r>
        <w:rPr>
          <w:rFonts w:ascii="Times New Roman" w:hAnsi="Times New Roman" w:cs="Times New Roman"/>
          <w:sz w:val="24"/>
          <w:szCs w:val="24"/>
        </w:rPr>
        <w:t>Cazuri particulare ale acestor rețele neuronale sunt rețele</w:t>
      </w:r>
      <w:r w:rsidR="00E03048">
        <w:rPr>
          <w:rFonts w:ascii="Times New Roman" w:hAnsi="Times New Roman" w:cs="Times New Roman"/>
          <w:sz w:val="24"/>
          <w:szCs w:val="24"/>
        </w:rPr>
        <w:t>le</w:t>
      </w:r>
      <w:r>
        <w:rPr>
          <w:rFonts w:ascii="Times New Roman" w:hAnsi="Times New Roman" w:cs="Times New Roman"/>
          <w:sz w:val="24"/>
          <w:szCs w:val="24"/>
        </w:rPr>
        <w:t xml:space="preserve"> neuronale convoluționale </w:t>
      </w:r>
      <w:r w:rsidR="00E03048">
        <w:rPr>
          <w:rFonts w:ascii="Times New Roman" w:hAnsi="Times New Roman" w:cs="Times New Roman"/>
          <w:sz w:val="24"/>
          <w:szCs w:val="24"/>
        </w:rPr>
        <w:t>ș</w:t>
      </w:r>
      <w:r>
        <w:rPr>
          <w:rFonts w:ascii="Times New Roman" w:hAnsi="Times New Roman" w:cs="Times New Roman"/>
          <w:sz w:val="24"/>
          <w:szCs w:val="24"/>
        </w:rPr>
        <w:t xml:space="preserve">i cele recurente, ce oferă rezultate sporite pentru cazuri bine definite. Rețelele neuronale convoluționale sunt cel mai des folosite pentru clasificarea de imagini, fiind definite de stratul convoluțional ce oferă invarianță spațială. Rețelele neuronale recurente sunt folosite adesea pentru reprezentări secvențiale în timp, precum procesarea limbajului natural. Acestea sunt folosite și pentru regresii pe serii de timp, fiind capabile să memoreze date anterioare folosite în efectuarea </w:t>
      </w:r>
      <w:r w:rsidR="00E03048">
        <w:rPr>
          <w:rFonts w:ascii="Times New Roman" w:hAnsi="Times New Roman" w:cs="Times New Roman"/>
          <w:sz w:val="24"/>
          <w:szCs w:val="24"/>
        </w:rPr>
        <w:t xml:space="preserve">predicției </w:t>
      </w:r>
      <w:r>
        <w:rPr>
          <w:rFonts w:ascii="Times New Roman" w:hAnsi="Times New Roman" w:cs="Times New Roman"/>
          <w:sz w:val="24"/>
          <w:szCs w:val="24"/>
        </w:rPr>
        <w:t>curente</w:t>
      </w:r>
      <w:r w:rsidR="00C360AD">
        <w:rPr>
          <w:rFonts w:ascii="Times New Roman" w:hAnsi="Times New Roman" w:cs="Times New Roman"/>
          <w:sz w:val="24"/>
          <w:szCs w:val="24"/>
        </w:rPr>
        <w:t xml:space="preserve"> </w:t>
      </w:r>
      <w:sdt>
        <w:sdtPr>
          <w:rPr>
            <w:rFonts w:ascii="Times New Roman" w:hAnsi="Times New Roman" w:cs="Times New Roman"/>
            <w:sz w:val="24"/>
            <w:szCs w:val="24"/>
          </w:rPr>
          <w:id w:val="849909113"/>
          <w:citation/>
        </w:sdtPr>
        <w:sdtEndPr/>
        <w:sdtContent>
          <w:r w:rsidR="00C360AD">
            <w:rPr>
              <w:rFonts w:ascii="Times New Roman" w:hAnsi="Times New Roman" w:cs="Times New Roman"/>
              <w:sz w:val="24"/>
              <w:szCs w:val="24"/>
            </w:rPr>
            <w:fldChar w:fldCharType="begin"/>
          </w:r>
          <w:r w:rsidR="008117B5">
            <w:rPr>
              <w:rFonts w:ascii="Times New Roman" w:hAnsi="Times New Roman" w:cs="Times New Roman"/>
              <w:sz w:val="24"/>
              <w:szCs w:val="24"/>
            </w:rPr>
            <w:instrText xml:space="preserve">CITATION Col15 \l 1033 </w:instrText>
          </w:r>
          <w:r w:rsidR="00C360AD">
            <w:rPr>
              <w:rFonts w:ascii="Times New Roman" w:hAnsi="Times New Roman" w:cs="Times New Roman"/>
              <w:sz w:val="24"/>
              <w:szCs w:val="24"/>
            </w:rPr>
            <w:fldChar w:fldCharType="separate"/>
          </w:r>
          <w:r w:rsidR="00237586" w:rsidRPr="00237586">
            <w:rPr>
              <w:rFonts w:ascii="Times New Roman" w:hAnsi="Times New Roman" w:cs="Times New Roman"/>
              <w:noProof/>
              <w:sz w:val="24"/>
              <w:szCs w:val="24"/>
            </w:rPr>
            <w:t>[6]</w:t>
          </w:r>
          <w:r w:rsidR="00C360AD">
            <w:rPr>
              <w:rFonts w:ascii="Times New Roman" w:hAnsi="Times New Roman" w:cs="Times New Roman"/>
              <w:sz w:val="24"/>
              <w:szCs w:val="24"/>
            </w:rPr>
            <w:fldChar w:fldCharType="end"/>
          </w:r>
        </w:sdtContent>
      </w:sdt>
      <w:r>
        <w:rPr>
          <w:rFonts w:ascii="Times New Roman" w:hAnsi="Times New Roman" w:cs="Times New Roman"/>
          <w:sz w:val="24"/>
          <w:szCs w:val="24"/>
        </w:rPr>
        <w:t>.</w:t>
      </w:r>
    </w:p>
    <w:p w14:paraId="547E292C" w14:textId="77777777" w:rsidR="00401FA3" w:rsidRPr="00D1418C" w:rsidRDefault="00401FA3" w:rsidP="00401FA3">
      <w:pPr>
        <w:pStyle w:val="Heading1"/>
        <w:jc w:val="center"/>
        <w:rPr>
          <w:rFonts w:ascii="Times New Roman" w:hAnsi="Times New Roman" w:cs="Times New Roman"/>
        </w:rPr>
      </w:pPr>
      <w:bookmarkStart w:id="53" w:name="_Toc106396815"/>
      <w:r>
        <w:rPr>
          <w:rFonts w:ascii="Times New Roman" w:hAnsi="Times New Roman" w:cs="Times New Roman"/>
        </w:rPr>
        <w:lastRenderedPageBreak/>
        <w:t xml:space="preserve">III. </w:t>
      </w:r>
      <w:r w:rsidRPr="00335252">
        <w:rPr>
          <w:rFonts w:ascii="Times New Roman" w:hAnsi="Times New Roman" w:cs="Times New Roman"/>
        </w:rPr>
        <w:t>Descrierea soluției</w:t>
      </w:r>
      <w:bookmarkEnd w:id="53"/>
    </w:p>
    <w:p w14:paraId="06FE66B6" w14:textId="77777777" w:rsidR="00401FA3" w:rsidRPr="00335252" w:rsidRDefault="00401FA3" w:rsidP="00401FA3">
      <w:pPr>
        <w:pStyle w:val="ListParagraph"/>
        <w:rPr>
          <w:rFonts w:ascii="Times New Roman" w:hAnsi="Times New Roman" w:cs="Times New Roman"/>
        </w:rPr>
      </w:pPr>
    </w:p>
    <w:p w14:paraId="68B712E8" w14:textId="77777777" w:rsidR="00401FA3" w:rsidRPr="00840E1B" w:rsidRDefault="00401FA3" w:rsidP="00401FA3">
      <w:pPr>
        <w:pStyle w:val="Heading2"/>
        <w:rPr>
          <w:rFonts w:ascii="Times New Roman" w:hAnsi="Times New Roman" w:cs="Times New Roman"/>
          <w:sz w:val="28"/>
          <w:szCs w:val="28"/>
        </w:rPr>
      </w:pPr>
      <w:bookmarkStart w:id="54" w:name="_Toc106396816"/>
      <w:r>
        <w:rPr>
          <w:rFonts w:ascii="Times New Roman" w:hAnsi="Times New Roman" w:cs="Times New Roman"/>
          <w:sz w:val="28"/>
          <w:szCs w:val="28"/>
        </w:rPr>
        <w:t>III</w:t>
      </w:r>
      <w:r w:rsidRPr="00335252">
        <w:rPr>
          <w:rFonts w:ascii="Times New Roman" w:hAnsi="Times New Roman" w:cs="Times New Roman"/>
          <w:sz w:val="28"/>
          <w:szCs w:val="28"/>
        </w:rPr>
        <w:t>.1. Arhitectura solu</w:t>
      </w:r>
      <w:bookmarkStart w:id="55" w:name="_Hlk101216735"/>
      <w:r w:rsidRPr="00335252">
        <w:rPr>
          <w:rFonts w:ascii="Times New Roman" w:hAnsi="Times New Roman" w:cs="Times New Roman"/>
          <w:sz w:val="28"/>
          <w:szCs w:val="28"/>
        </w:rPr>
        <w:t>ț</w:t>
      </w:r>
      <w:bookmarkEnd w:id="55"/>
      <w:r w:rsidRPr="00335252">
        <w:rPr>
          <w:rFonts w:ascii="Times New Roman" w:hAnsi="Times New Roman" w:cs="Times New Roman"/>
          <w:sz w:val="28"/>
          <w:szCs w:val="28"/>
        </w:rPr>
        <w:t>iei</w:t>
      </w:r>
      <w:bookmarkEnd w:id="54"/>
    </w:p>
    <w:p w14:paraId="525D305D" w14:textId="77777777" w:rsidR="00401FA3" w:rsidRPr="00335252" w:rsidRDefault="00401FA3" w:rsidP="00401FA3">
      <w:pPr>
        <w:rPr>
          <w:rFonts w:ascii="Times New Roman" w:hAnsi="Times New Roman" w:cs="Times New Roman"/>
          <w:sz w:val="24"/>
          <w:szCs w:val="24"/>
        </w:rPr>
      </w:pPr>
      <w:r w:rsidRPr="00335252">
        <w:rPr>
          <w:rFonts w:ascii="Times New Roman" w:hAnsi="Times New Roman" w:cs="Times New Roman"/>
        </w:rPr>
        <w:tab/>
      </w:r>
      <w:r w:rsidRPr="00335252">
        <w:rPr>
          <w:rFonts w:ascii="Times New Roman" w:hAnsi="Times New Roman" w:cs="Times New Roman"/>
          <w:sz w:val="24"/>
          <w:szCs w:val="24"/>
        </w:rPr>
        <w:t xml:space="preserve">Scopul acestei lucrări de disertație este de a proiecta o soluție de tip casă inteligentă modulară și extensibilă. Arhitectura soluției constă în mai multe noduri IoT de design propriu, </w:t>
      </w:r>
      <w:r w:rsidRPr="00D856AF">
        <w:rPr>
          <w:rFonts w:ascii="Times New Roman" w:hAnsi="Times New Roman" w:cs="Times New Roman"/>
          <w:i/>
          <w:iCs/>
          <w:sz w:val="24"/>
          <w:szCs w:val="24"/>
        </w:rPr>
        <w:t>gateway</w:t>
      </w:r>
      <w:r w:rsidRPr="00335252">
        <w:rPr>
          <w:rFonts w:ascii="Times New Roman" w:hAnsi="Times New Roman" w:cs="Times New Roman"/>
          <w:sz w:val="24"/>
          <w:szCs w:val="24"/>
        </w:rPr>
        <w:t xml:space="preserve"> IoT și mai multe micro-servicii lansate într-o instanță cloud de tip IaaS.</w:t>
      </w:r>
    </w:p>
    <w:p w14:paraId="5C1530B5" w14:textId="77777777" w:rsidR="00401FA3" w:rsidRPr="00335252" w:rsidRDefault="00401FA3" w:rsidP="00401FA3">
      <w:pPr>
        <w:keepNext/>
        <w:jc w:val="center"/>
        <w:rPr>
          <w:rFonts w:ascii="Times New Roman" w:hAnsi="Times New Roman" w:cs="Times New Roman"/>
        </w:rPr>
      </w:pPr>
      <w:r w:rsidRPr="00335252">
        <w:rPr>
          <w:rFonts w:ascii="Times New Roman" w:hAnsi="Times New Roman" w:cs="Times New Roman"/>
          <w:noProof/>
          <w:sz w:val="24"/>
          <w:szCs w:val="24"/>
        </w:rPr>
        <w:drawing>
          <wp:inline distT="0" distB="0" distL="0" distR="0" wp14:anchorId="542C1CC2" wp14:editId="3B582488">
            <wp:extent cx="5925934" cy="2441050"/>
            <wp:effectExtent l="0" t="0" r="508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17"/>
                    <a:stretch>
                      <a:fillRect/>
                    </a:stretch>
                  </pic:blipFill>
                  <pic:spPr>
                    <a:xfrm>
                      <a:off x="0" y="0"/>
                      <a:ext cx="6084554" cy="2506390"/>
                    </a:xfrm>
                    <a:prstGeom prst="rect">
                      <a:avLst/>
                    </a:prstGeom>
                  </pic:spPr>
                </pic:pic>
              </a:graphicData>
            </a:graphic>
          </wp:inline>
        </w:drawing>
      </w:r>
    </w:p>
    <w:p w14:paraId="33FA7030" w14:textId="77777777" w:rsidR="00401FA3" w:rsidRPr="00E17768" w:rsidRDefault="00401FA3" w:rsidP="00401FA3">
      <w:pPr>
        <w:pStyle w:val="Caption"/>
        <w:jc w:val="center"/>
        <w:rPr>
          <w:rFonts w:ascii="Times New Roman" w:hAnsi="Times New Roman" w:cs="Times New Roman"/>
          <w:sz w:val="40"/>
          <w:szCs w:val="40"/>
        </w:rPr>
      </w:pPr>
      <w:r w:rsidRPr="00E17768">
        <w:rPr>
          <w:rFonts w:ascii="Times New Roman" w:hAnsi="Times New Roman" w:cs="Times New Roman"/>
          <w:sz w:val="24"/>
          <w:szCs w:val="24"/>
        </w:rPr>
        <w:t>Figura 3.1. Arhitectura soluției</w:t>
      </w:r>
    </w:p>
    <w:p w14:paraId="29AEB283" w14:textId="77777777" w:rsidR="00401FA3" w:rsidRPr="00335252" w:rsidRDefault="00401FA3" w:rsidP="00401FA3">
      <w:pPr>
        <w:rPr>
          <w:rFonts w:ascii="Times New Roman" w:hAnsi="Times New Roman" w:cs="Times New Roman"/>
          <w:sz w:val="24"/>
          <w:szCs w:val="24"/>
        </w:rPr>
      </w:pPr>
      <w:r w:rsidRPr="00335252">
        <w:rPr>
          <w:rFonts w:ascii="Times New Roman" w:hAnsi="Times New Roman" w:cs="Times New Roman"/>
          <w:sz w:val="24"/>
          <w:szCs w:val="24"/>
        </w:rPr>
        <w:tab/>
        <w:t>Nodurile IoT folosite sunt plăci de dezvoltare ESP8266, conectate la rețeaua Wi</w:t>
      </w:r>
      <w:r>
        <w:rPr>
          <w:rFonts w:ascii="Times New Roman" w:hAnsi="Times New Roman" w:cs="Times New Roman"/>
          <w:sz w:val="24"/>
          <w:szCs w:val="24"/>
        </w:rPr>
        <w:t>-</w:t>
      </w:r>
      <w:r w:rsidRPr="00335252">
        <w:rPr>
          <w:rFonts w:ascii="Times New Roman" w:hAnsi="Times New Roman" w:cs="Times New Roman"/>
          <w:sz w:val="24"/>
          <w:szCs w:val="24"/>
        </w:rPr>
        <w:t xml:space="preserve">Fi </w:t>
      </w:r>
      <w:r>
        <w:rPr>
          <w:rFonts w:ascii="Times New Roman" w:hAnsi="Times New Roman" w:cs="Times New Roman"/>
          <w:sz w:val="24"/>
          <w:szCs w:val="24"/>
        </w:rPr>
        <w:t>ce</w:t>
      </w:r>
      <w:r w:rsidRPr="00335252">
        <w:rPr>
          <w:rFonts w:ascii="Times New Roman" w:hAnsi="Times New Roman" w:cs="Times New Roman"/>
          <w:sz w:val="24"/>
          <w:szCs w:val="24"/>
        </w:rPr>
        <w:t xml:space="preserve"> au atașați diverși senzori pe interfața serială. Datele acestora sunt transmise în clar și transportate prin intermediul protocolului MQTT către </w:t>
      </w:r>
      <w:r w:rsidRPr="00D856AF">
        <w:rPr>
          <w:rFonts w:ascii="Times New Roman" w:hAnsi="Times New Roman" w:cs="Times New Roman"/>
          <w:i/>
          <w:iCs/>
          <w:sz w:val="24"/>
          <w:szCs w:val="24"/>
        </w:rPr>
        <w:t>broker</w:t>
      </w:r>
      <w:r w:rsidRPr="00335252">
        <w:rPr>
          <w:rFonts w:ascii="Times New Roman" w:hAnsi="Times New Roman" w:cs="Times New Roman"/>
          <w:sz w:val="24"/>
          <w:szCs w:val="24"/>
        </w:rPr>
        <w:t xml:space="preserve">-ul găzduit pe </w:t>
      </w:r>
      <w:r w:rsidRPr="00D856AF">
        <w:rPr>
          <w:rFonts w:ascii="Times New Roman" w:hAnsi="Times New Roman" w:cs="Times New Roman"/>
          <w:i/>
          <w:iCs/>
          <w:sz w:val="24"/>
          <w:szCs w:val="24"/>
        </w:rPr>
        <w:t>gateway</w:t>
      </w:r>
      <w:r w:rsidRPr="00335252">
        <w:rPr>
          <w:rFonts w:ascii="Times New Roman" w:hAnsi="Times New Roman" w:cs="Times New Roman"/>
          <w:sz w:val="24"/>
          <w:szCs w:val="24"/>
        </w:rPr>
        <w:t xml:space="preserve">-ul IoT. </w:t>
      </w:r>
      <w:r w:rsidRPr="00D856AF">
        <w:rPr>
          <w:rFonts w:ascii="Times New Roman" w:hAnsi="Times New Roman" w:cs="Times New Roman"/>
          <w:i/>
          <w:iCs/>
          <w:sz w:val="24"/>
          <w:szCs w:val="24"/>
        </w:rPr>
        <w:t>Gateway</w:t>
      </w:r>
      <w:r w:rsidRPr="00335252">
        <w:rPr>
          <w:rFonts w:ascii="Times New Roman" w:hAnsi="Times New Roman" w:cs="Times New Roman"/>
          <w:sz w:val="24"/>
          <w:szCs w:val="24"/>
        </w:rPr>
        <w:t>-ul folosit este un Raspberry Pi 4 cu 1GB RAM rulând sistemul de operare Raspberry Pi Lite.</w:t>
      </w:r>
    </w:p>
    <w:p w14:paraId="2E031399" w14:textId="70A5C96A" w:rsidR="00401FA3" w:rsidRPr="00335252" w:rsidRDefault="00401FA3" w:rsidP="00401FA3">
      <w:pPr>
        <w:rPr>
          <w:rFonts w:ascii="Times New Roman" w:hAnsi="Times New Roman" w:cs="Times New Roman"/>
          <w:sz w:val="24"/>
          <w:szCs w:val="24"/>
        </w:rPr>
      </w:pPr>
      <w:r w:rsidRPr="00335252">
        <w:rPr>
          <w:rFonts w:ascii="Times New Roman" w:hAnsi="Times New Roman" w:cs="Times New Roman"/>
          <w:sz w:val="24"/>
          <w:szCs w:val="24"/>
        </w:rPr>
        <w:tab/>
        <w:t xml:space="preserve">La nivel de </w:t>
      </w:r>
      <w:r w:rsidRPr="00D856AF">
        <w:rPr>
          <w:rFonts w:ascii="Times New Roman" w:hAnsi="Times New Roman" w:cs="Times New Roman"/>
          <w:i/>
          <w:iCs/>
          <w:sz w:val="24"/>
          <w:szCs w:val="24"/>
        </w:rPr>
        <w:t>gateway</w:t>
      </w:r>
      <w:r w:rsidRPr="00335252">
        <w:rPr>
          <w:rFonts w:ascii="Times New Roman" w:hAnsi="Times New Roman" w:cs="Times New Roman"/>
          <w:sz w:val="24"/>
          <w:szCs w:val="24"/>
        </w:rPr>
        <w:t xml:space="preserve">, a fost configurat </w:t>
      </w:r>
      <w:r w:rsidRPr="00D856AF">
        <w:rPr>
          <w:rFonts w:ascii="Times New Roman" w:hAnsi="Times New Roman" w:cs="Times New Roman"/>
          <w:i/>
          <w:iCs/>
          <w:sz w:val="24"/>
          <w:szCs w:val="24"/>
        </w:rPr>
        <w:t>broker</w:t>
      </w:r>
      <w:r w:rsidRPr="00335252">
        <w:rPr>
          <w:rFonts w:ascii="Times New Roman" w:hAnsi="Times New Roman" w:cs="Times New Roman"/>
          <w:sz w:val="24"/>
          <w:szCs w:val="24"/>
        </w:rPr>
        <w:t xml:space="preserve">-ul Eclipse Mosquitto care ascultă pe portul TCP 1883 noi cereri de conectare. </w:t>
      </w:r>
      <w:r w:rsidRPr="00D856AF">
        <w:rPr>
          <w:rFonts w:ascii="Times New Roman" w:hAnsi="Times New Roman" w:cs="Times New Roman"/>
          <w:i/>
          <w:iCs/>
          <w:sz w:val="24"/>
          <w:szCs w:val="24"/>
        </w:rPr>
        <w:t>Broker</w:t>
      </w:r>
      <w:r w:rsidRPr="00335252">
        <w:rPr>
          <w:rFonts w:ascii="Times New Roman" w:hAnsi="Times New Roman" w:cs="Times New Roman"/>
          <w:sz w:val="24"/>
          <w:szCs w:val="24"/>
        </w:rPr>
        <w:t xml:space="preserve">-ul va distribui mesajele publicate către abonații acestora, având de asemenea posibilitatea păstrării ultimului mesaj pentru a fi distribuit noilor abonați, cât și </w:t>
      </w:r>
      <w:r w:rsidR="00F22CB3">
        <w:rPr>
          <w:rFonts w:ascii="Times New Roman" w:hAnsi="Times New Roman" w:cs="Times New Roman"/>
          <w:sz w:val="24"/>
          <w:szCs w:val="24"/>
        </w:rPr>
        <w:t xml:space="preserve">a </w:t>
      </w:r>
      <w:r w:rsidRPr="00335252">
        <w:rPr>
          <w:rFonts w:ascii="Times New Roman" w:hAnsi="Times New Roman" w:cs="Times New Roman"/>
          <w:sz w:val="24"/>
          <w:szCs w:val="24"/>
        </w:rPr>
        <w:t>ajust</w:t>
      </w:r>
      <w:r w:rsidR="00F22CB3">
        <w:rPr>
          <w:rFonts w:ascii="Times New Roman" w:hAnsi="Times New Roman" w:cs="Times New Roman"/>
          <w:sz w:val="24"/>
          <w:szCs w:val="24"/>
        </w:rPr>
        <w:t>ării</w:t>
      </w:r>
      <w:r w:rsidRPr="00335252">
        <w:rPr>
          <w:rFonts w:ascii="Times New Roman" w:hAnsi="Times New Roman" w:cs="Times New Roman"/>
          <w:sz w:val="24"/>
          <w:szCs w:val="24"/>
        </w:rPr>
        <w:t xml:space="preserve"> calității</w:t>
      </w:r>
      <w:r w:rsidR="00F22CB3">
        <w:rPr>
          <w:rFonts w:ascii="Times New Roman" w:hAnsi="Times New Roman" w:cs="Times New Roman"/>
          <w:sz w:val="24"/>
          <w:szCs w:val="24"/>
        </w:rPr>
        <w:t xml:space="preserve"> </w:t>
      </w:r>
      <w:r w:rsidR="00F22CB3" w:rsidRPr="00F22CB3">
        <w:rPr>
          <w:rFonts w:ascii="Times New Roman" w:hAnsi="Times New Roman" w:cs="Times New Roman"/>
          <w:sz w:val="24"/>
          <w:szCs w:val="24"/>
        </w:rPr>
        <w:t>serviciului</w:t>
      </w:r>
      <w:r>
        <w:rPr>
          <w:rFonts w:ascii="Times New Roman" w:hAnsi="Times New Roman" w:cs="Times New Roman"/>
          <w:sz w:val="24"/>
          <w:szCs w:val="24"/>
        </w:rPr>
        <w:t>. A</w:t>
      </w:r>
      <w:r w:rsidRPr="00335252">
        <w:rPr>
          <w:rFonts w:ascii="Times New Roman" w:hAnsi="Times New Roman" w:cs="Times New Roman"/>
          <w:sz w:val="24"/>
          <w:szCs w:val="24"/>
        </w:rPr>
        <w:t xml:space="preserve">utentificarea clienților se face pe bază de nume de utilizator și parolă. </w:t>
      </w:r>
    </w:p>
    <w:p w14:paraId="47139D6A" w14:textId="77777777" w:rsidR="00401FA3" w:rsidRPr="00335252" w:rsidRDefault="00401FA3" w:rsidP="00401FA3">
      <w:pPr>
        <w:ind w:firstLine="708"/>
        <w:rPr>
          <w:rFonts w:ascii="Times New Roman" w:hAnsi="Times New Roman" w:cs="Times New Roman"/>
          <w:sz w:val="24"/>
          <w:szCs w:val="24"/>
        </w:rPr>
      </w:pPr>
      <w:r w:rsidRPr="00335252">
        <w:rPr>
          <w:rFonts w:ascii="Times New Roman" w:hAnsi="Times New Roman" w:cs="Times New Roman"/>
          <w:sz w:val="24"/>
          <w:szCs w:val="24"/>
        </w:rPr>
        <w:t xml:space="preserve">În componența soluției se află de asemenea și o aplicație NodeJS ce deservește două scopuri, client MQTT și client HTTPS. Aceasta se abonează la </w:t>
      </w:r>
      <w:r w:rsidRPr="00D856AF">
        <w:rPr>
          <w:rFonts w:ascii="Times New Roman" w:hAnsi="Times New Roman" w:cs="Times New Roman"/>
          <w:i/>
          <w:iCs/>
          <w:sz w:val="24"/>
          <w:szCs w:val="24"/>
        </w:rPr>
        <w:t>broker</w:t>
      </w:r>
      <w:r w:rsidRPr="00335252">
        <w:rPr>
          <w:rFonts w:ascii="Times New Roman" w:hAnsi="Times New Roman" w:cs="Times New Roman"/>
          <w:sz w:val="24"/>
          <w:szCs w:val="24"/>
        </w:rPr>
        <w:t xml:space="preserve"> pentru diverse topicuri la care sunt publicate datele senzorilor urmând a fi împinse către </w:t>
      </w:r>
      <w:r w:rsidRPr="00D856AF">
        <w:rPr>
          <w:rFonts w:ascii="Times New Roman" w:hAnsi="Times New Roman" w:cs="Times New Roman"/>
          <w:i/>
          <w:iCs/>
          <w:sz w:val="24"/>
          <w:szCs w:val="24"/>
        </w:rPr>
        <w:t>cloud</w:t>
      </w:r>
      <w:r w:rsidRPr="00335252">
        <w:rPr>
          <w:rFonts w:ascii="Times New Roman" w:hAnsi="Times New Roman" w:cs="Times New Roman"/>
          <w:sz w:val="24"/>
          <w:szCs w:val="24"/>
        </w:rPr>
        <w:t xml:space="preserve"> prin intermediul HTTP</w:t>
      </w:r>
      <w:r>
        <w:rPr>
          <w:rFonts w:ascii="Times New Roman" w:hAnsi="Times New Roman" w:cs="Times New Roman"/>
          <w:sz w:val="24"/>
          <w:szCs w:val="24"/>
        </w:rPr>
        <w:t>S</w:t>
      </w:r>
      <w:r w:rsidRPr="00335252">
        <w:rPr>
          <w:rFonts w:ascii="Times New Roman" w:hAnsi="Times New Roman" w:cs="Times New Roman"/>
          <w:sz w:val="24"/>
          <w:szCs w:val="24"/>
        </w:rPr>
        <w:t xml:space="preserve"> POST. Pentru a rezuma, </w:t>
      </w:r>
      <w:r w:rsidRPr="00A45A5E">
        <w:rPr>
          <w:rFonts w:ascii="Times New Roman" w:hAnsi="Times New Roman" w:cs="Times New Roman"/>
          <w:i/>
          <w:iCs/>
          <w:sz w:val="24"/>
          <w:szCs w:val="24"/>
        </w:rPr>
        <w:t>gateway</w:t>
      </w:r>
      <w:r w:rsidRPr="00335252">
        <w:rPr>
          <w:rFonts w:ascii="Times New Roman" w:hAnsi="Times New Roman" w:cs="Times New Roman"/>
          <w:sz w:val="24"/>
          <w:szCs w:val="24"/>
        </w:rPr>
        <w:t xml:space="preserve">-ul IoT va concentra toate datele primite în Intranet de la diversele noduri, urmând a le împinge în </w:t>
      </w:r>
      <w:r w:rsidRPr="00D856AF">
        <w:rPr>
          <w:rFonts w:ascii="Times New Roman" w:hAnsi="Times New Roman" w:cs="Times New Roman"/>
          <w:i/>
          <w:iCs/>
          <w:sz w:val="24"/>
          <w:szCs w:val="24"/>
        </w:rPr>
        <w:t>cloud</w:t>
      </w:r>
      <w:r w:rsidRPr="00335252">
        <w:rPr>
          <w:rFonts w:ascii="Times New Roman" w:hAnsi="Times New Roman" w:cs="Times New Roman"/>
          <w:sz w:val="24"/>
          <w:szCs w:val="24"/>
        </w:rPr>
        <w:t xml:space="preserve"> pentru stocare și analizare. Clientul de MQTT </w:t>
      </w:r>
      <w:r w:rsidRPr="00335252">
        <w:rPr>
          <w:rFonts w:ascii="Times New Roman" w:hAnsi="Times New Roman" w:cs="Times New Roman"/>
          <w:sz w:val="24"/>
          <w:szCs w:val="24"/>
        </w:rPr>
        <w:lastRenderedPageBreak/>
        <w:t xml:space="preserve">ales este MQTT.js ce este un proiect </w:t>
      </w:r>
      <w:r w:rsidRPr="00A45A5E">
        <w:rPr>
          <w:rFonts w:ascii="Times New Roman" w:hAnsi="Times New Roman" w:cs="Times New Roman"/>
          <w:i/>
          <w:iCs/>
          <w:sz w:val="24"/>
          <w:szCs w:val="24"/>
        </w:rPr>
        <w:t xml:space="preserve">Open-Source </w:t>
      </w:r>
      <w:r w:rsidRPr="00335252">
        <w:rPr>
          <w:rFonts w:ascii="Times New Roman" w:hAnsi="Times New Roman" w:cs="Times New Roman"/>
          <w:sz w:val="24"/>
          <w:szCs w:val="24"/>
        </w:rPr>
        <w:t xml:space="preserve">ce permite conectarea folosind protocolul TCP. </w:t>
      </w:r>
    </w:p>
    <w:p w14:paraId="568AB443" w14:textId="77777777" w:rsidR="00401FA3" w:rsidRPr="00335252" w:rsidRDefault="00401FA3" w:rsidP="00401FA3">
      <w:pPr>
        <w:keepNext/>
        <w:ind w:firstLine="708"/>
        <w:jc w:val="center"/>
        <w:rPr>
          <w:rFonts w:ascii="Times New Roman" w:hAnsi="Times New Roman" w:cs="Times New Roman"/>
        </w:rPr>
      </w:pPr>
      <w:r w:rsidRPr="00335252">
        <w:rPr>
          <w:rFonts w:ascii="Times New Roman" w:hAnsi="Times New Roman" w:cs="Times New Roman"/>
          <w:noProof/>
          <w:sz w:val="24"/>
          <w:szCs w:val="24"/>
        </w:rPr>
        <w:drawing>
          <wp:inline distT="0" distB="0" distL="0" distR="0" wp14:anchorId="3F7E3805" wp14:editId="6837DDA6">
            <wp:extent cx="4655127" cy="2794000"/>
            <wp:effectExtent l="0" t="0" r="6350"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18"/>
                    <a:stretch>
                      <a:fillRect/>
                    </a:stretch>
                  </pic:blipFill>
                  <pic:spPr>
                    <a:xfrm>
                      <a:off x="0" y="0"/>
                      <a:ext cx="4760211" cy="2857071"/>
                    </a:xfrm>
                    <a:prstGeom prst="rect">
                      <a:avLst/>
                    </a:prstGeom>
                  </pic:spPr>
                </pic:pic>
              </a:graphicData>
            </a:graphic>
          </wp:inline>
        </w:drawing>
      </w:r>
    </w:p>
    <w:p w14:paraId="2232567E" w14:textId="77777777" w:rsidR="00401FA3" w:rsidRPr="00E17768" w:rsidRDefault="00401FA3" w:rsidP="00401FA3">
      <w:pPr>
        <w:pStyle w:val="Caption"/>
        <w:jc w:val="center"/>
        <w:rPr>
          <w:rFonts w:ascii="Times New Roman" w:hAnsi="Times New Roman" w:cs="Times New Roman"/>
          <w:sz w:val="40"/>
          <w:szCs w:val="40"/>
        </w:rPr>
      </w:pPr>
      <w:r w:rsidRPr="00E17768">
        <w:rPr>
          <w:rFonts w:ascii="Times New Roman" w:hAnsi="Times New Roman" w:cs="Times New Roman"/>
          <w:sz w:val="24"/>
          <w:szCs w:val="24"/>
        </w:rPr>
        <w:t>Figura 3.2. Modelul publish/subscribe</w:t>
      </w:r>
    </w:p>
    <w:p w14:paraId="002CE5B0" w14:textId="268158D9" w:rsidR="00401FA3" w:rsidRPr="00335252" w:rsidRDefault="00401FA3" w:rsidP="00401FA3">
      <w:pPr>
        <w:rPr>
          <w:rFonts w:ascii="Times New Roman" w:hAnsi="Times New Roman" w:cs="Times New Roman"/>
          <w:sz w:val="24"/>
          <w:szCs w:val="24"/>
        </w:rPr>
      </w:pPr>
      <w:r w:rsidRPr="00335252">
        <w:rPr>
          <w:rFonts w:ascii="Times New Roman" w:hAnsi="Times New Roman" w:cs="Times New Roman"/>
          <w:sz w:val="24"/>
          <w:szCs w:val="24"/>
        </w:rPr>
        <w:tab/>
        <w:t xml:space="preserve">În cloud, datele sunt trecute printr-un microserviciu </w:t>
      </w:r>
      <w:r w:rsidRPr="00724A77">
        <w:rPr>
          <w:rFonts w:ascii="Times New Roman" w:hAnsi="Times New Roman" w:cs="Times New Roman"/>
          <w:i/>
          <w:iCs/>
          <w:sz w:val="24"/>
          <w:szCs w:val="24"/>
        </w:rPr>
        <w:t>web facing</w:t>
      </w:r>
      <w:r w:rsidRPr="00335252">
        <w:rPr>
          <w:rFonts w:ascii="Times New Roman" w:hAnsi="Times New Roman" w:cs="Times New Roman"/>
          <w:sz w:val="24"/>
          <w:szCs w:val="24"/>
        </w:rPr>
        <w:t xml:space="preserve">, </w:t>
      </w:r>
      <w:r w:rsidR="005327AA">
        <w:rPr>
          <w:rFonts w:ascii="Times New Roman" w:hAnsi="Times New Roman" w:cs="Times New Roman"/>
          <w:sz w:val="24"/>
          <w:szCs w:val="24"/>
        </w:rPr>
        <w:t xml:space="preserve">reprezentând </w:t>
      </w:r>
      <w:r w:rsidRPr="00724A77">
        <w:rPr>
          <w:rFonts w:ascii="Times New Roman" w:hAnsi="Times New Roman" w:cs="Times New Roman"/>
          <w:i/>
          <w:iCs/>
          <w:sz w:val="24"/>
          <w:szCs w:val="24"/>
        </w:rPr>
        <w:t>gateway</w:t>
      </w:r>
      <w:r w:rsidRPr="00335252">
        <w:rPr>
          <w:rFonts w:ascii="Times New Roman" w:hAnsi="Times New Roman" w:cs="Times New Roman"/>
          <w:sz w:val="24"/>
          <w:szCs w:val="24"/>
        </w:rPr>
        <w:t xml:space="preserve">-ul, urmând a fi trimise mai departe către microservicii private. Aceste microservicii sunt găzduite într-o instanță Oracle Cloud Instance și rulate în containere Docker pentru a facilita </w:t>
      </w:r>
      <w:r w:rsidR="005327AA">
        <w:rPr>
          <w:rFonts w:ascii="Times New Roman" w:hAnsi="Times New Roman" w:cs="Times New Roman"/>
          <w:sz w:val="24"/>
          <w:szCs w:val="24"/>
        </w:rPr>
        <w:t xml:space="preserve">atât </w:t>
      </w:r>
      <w:r w:rsidRPr="00335252">
        <w:rPr>
          <w:rFonts w:ascii="Times New Roman" w:hAnsi="Times New Roman" w:cs="Times New Roman"/>
          <w:sz w:val="24"/>
          <w:szCs w:val="24"/>
        </w:rPr>
        <w:t>punerea în funcțiune a aplicației, cât și securitatea prin izolare</w:t>
      </w:r>
      <w:r>
        <w:rPr>
          <w:rFonts w:ascii="Times New Roman" w:hAnsi="Times New Roman" w:cs="Times New Roman"/>
          <w:sz w:val="24"/>
          <w:szCs w:val="24"/>
        </w:rPr>
        <w:t xml:space="preserve"> </w:t>
      </w:r>
      <w:r w:rsidRPr="00335252">
        <w:rPr>
          <w:rFonts w:ascii="Times New Roman" w:hAnsi="Times New Roman" w:cs="Times New Roman"/>
          <w:sz w:val="24"/>
          <w:szCs w:val="24"/>
        </w:rPr>
        <w:t xml:space="preserve">oferită de containerizare. De asemenea, modul Swarm este activat, </w:t>
      </w:r>
      <w:r w:rsidR="000273D4">
        <w:rPr>
          <w:rFonts w:ascii="Times New Roman" w:hAnsi="Times New Roman" w:cs="Times New Roman"/>
          <w:sz w:val="24"/>
          <w:szCs w:val="24"/>
        </w:rPr>
        <w:t xml:space="preserve">fapt </w:t>
      </w:r>
      <w:r w:rsidRPr="00335252">
        <w:rPr>
          <w:rFonts w:ascii="Times New Roman" w:hAnsi="Times New Roman" w:cs="Times New Roman"/>
          <w:sz w:val="24"/>
          <w:szCs w:val="24"/>
        </w:rPr>
        <w:t xml:space="preserve">ce determină </w:t>
      </w:r>
      <w:r w:rsidR="00E40B15">
        <w:rPr>
          <w:rFonts w:ascii="Times New Roman" w:hAnsi="Times New Roman" w:cs="Times New Roman"/>
          <w:sz w:val="24"/>
          <w:szCs w:val="24"/>
        </w:rPr>
        <w:t xml:space="preserve">atât </w:t>
      </w:r>
      <w:r w:rsidRPr="00335252">
        <w:rPr>
          <w:rFonts w:ascii="Times New Roman" w:hAnsi="Times New Roman" w:cs="Times New Roman"/>
          <w:sz w:val="24"/>
          <w:szCs w:val="24"/>
        </w:rPr>
        <w:t>un grad sporit de reziliență la diverse probleme ce pot apărea pe durata execuției, cât și un răspuns la cerere foarte rapid prin scalabilitatea oferită de către acesta. Pentru dezvoltarea microserviciilor private a</w:t>
      </w:r>
      <w:r>
        <w:rPr>
          <w:rFonts w:ascii="Times New Roman" w:hAnsi="Times New Roman" w:cs="Times New Roman"/>
          <w:sz w:val="24"/>
          <w:szCs w:val="24"/>
        </w:rPr>
        <w:t>u</w:t>
      </w:r>
      <w:r w:rsidRPr="00335252">
        <w:rPr>
          <w:rFonts w:ascii="Times New Roman" w:hAnsi="Times New Roman" w:cs="Times New Roman"/>
          <w:sz w:val="24"/>
          <w:szCs w:val="24"/>
        </w:rPr>
        <w:t xml:space="preserve"> fost folosit</w:t>
      </w:r>
      <w:r>
        <w:rPr>
          <w:rFonts w:ascii="Times New Roman" w:hAnsi="Times New Roman" w:cs="Times New Roman"/>
          <w:sz w:val="24"/>
          <w:szCs w:val="24"/>
        </w:rPr>
        <w:t>e</w:t>
      </w:r>
      <w:r w:rsidRPr="00335252">
        <w:rPr>
          <w:rFonts w:ascii="Times New Roman" w:hAnsi="Times New Roman" w:cs="Times New Roman"/>
          <w:sz w:val="24"/>
          <w:szCs w:val="24"/>
        </w:rPr>
        <w:t xml:space="preserve"> atât Spring Boot și Java pentru serviciul OLTP </w:t>
      </w:r>
      <w:r>
        <w:rPr>
          <w:rFonts w:ascii="Times New Roman" w:hAnsi="Times New Roman" w:cs="Times New Roman"/>
          <w:sz w:val="24"/>
          <w:szCs w:val="24"/>
        </w:rPr>
        <w:t>ș</w:t>
      </w:r>
      <w:r w:rsidRPr="00335252">
        <w:rPr>
          <w:rFonts w:ascii="Times New Roman" w:hAnsi="Times New Roman" w:cs="Times New Roman"/>
          <w:sz w:val="24"/>
          <w:szCs w:val="24"/>
        </w:rPr>
        <w:t xml:space="preserve">i pentru cel de tip Data Warehouse, cât și Flask și Python pentru dezvoltarea microserviciului responsabil cu operațiile de tip </w:t>
      </w:r>
      <w:r w:rsidRPr="00762B12">
        <w:rPr>
          <w:rFonts w:ascii="Times New Roman" w:hAnsi="Times New Roman" w:cs="Times New Roman"/>
          <w:i/>
          <w:iCs/>
          <w:sz w:val="24"/>
          <w:szCs w:val="24"/>
        </w:rPr>
        <w:t>Machine Learning</w:t>
      </w:r>
      <w:r w:rsidRPr="00335252">
        <w:rPr>
          <w:rFonts w:ascii="Times New Roman" w:hAnsi="Times New Roman" w:cs="Times New Roman"/>
          <w:sz w:val="24"/>
          <w:szCs w:val="24"/>
        </w:rPr>
        <w:t xml:space="preserve">. Pentru a facilita utilizarea acestei soluții, o interfață grafică dezvoltată în Next.js folosind componente din populara librărie de React Material UI a fost adăugată. </w:t>
      </w:r>
      <w:r w:rsidRPr="00762B12">
        <w:rPr>
          <w:rFonts w:ascii="Times New Roman" w:hAnsi="Times New Roman" w:cs="Times New Roman"/>
          <w:i/>
          <w:iCs/>
          <w:sz w:val="24"/>
          <w:szCs w:val="24"/>
        </w:rPr>
        <w:t>Framework</w:t>
      </w:r>
      <w:r w:rsidRPr="00335252">
        <w:rPr>
          <w:rFonts w:ascii="Times New Roman" w:hAnsi="Times New Roman" w:cs="Times New Roman"/>
          <w:sz w:val="24"/>
          <w:szCs w:val="24"/>
        </w:rPr>
        <w:t xml:space="preserve">-ul acesta a fost folosit pentru performanța deosebit de ridicată pe care o oferă, </w:t>
      </w:r>
      <w:r w:rsidR="00E40B15">
        <w:rPr>
          <w:rFonts w:ascii="Times New Roman" w:hAnsi="Times New Roman" w:cs="Times New Roman"/>
          <w:sz w:val="24"/>
          <w:szCs w:val="24"/>
        </w:rPr>
        <w:t xml:space="preserve">dar </w:t>
      </w:r>
      <w:r w:rsidRPr="00335252">
        <w:rPr>
          <w:rFonts w:ascii="Times New Roman" w:hAnsi="Times New Roman" w:cs="Times New Roman"/>
          <w:sz w:val="24"/>
          <w:szCs w:val="24"/>
        </w:rPr>
        <w:t>și pentru posibilitățile de optimizare pentru motorul de căutare.</w:t>
      </w:r>
    </w:p>
    <w:p w14:paraId="5574301B" w14:textId="53DB06B6" w:rsidR="00401FA3" w:rsidRPr="00335252" w:rsidRDefault="00401FA3" w:rsidP="00401FA3">
      <w:pPr>
        <w:rPr>
          <w:rFonts w:ascii="Times New Roman" w:hAnsi="Times New Roman" w:cs="Times New Roman"/>
          <w:sz w:val="24"/>
          <w:szCs w:val="24"/>
        </w:rPr>
      </w:pPr>
      <w:r w:rsidRPr="00335252">
        <w:rPr>
          <w:rFonts w:ascii="Times New Roman" w:hAnsi="Times New Roman" w:cs="Times New Roman"/>
          <w:sz w:val="24"/>
          <w:szCs w:val="24"/>
        </w:rPr>
        <w:tab/>
        <w:t xml:space="preserve">Toate cererile HTTP sunt adresate </w:t>
      </w:r>
      <w:r w:rsidRPr="0020304C">
        <w:rPr>
          <w:rFonts w:ascii="Times New Roman" w:hAnsi="Times New Roman" w:cs="Times New Roman"/>
          <w:i/>
          <w:iCs/>
          <w:sz w:val="24"/>
          <w:szCs w:val="24"/>
        </w:rPr>
        <w:t>gateway</w:t>
      </w:r>
      <w:r w:rsidRPr="00335252">
        <w:rPr>
          <w:rFonts w:ascii="Times New Roman" w:hAnsi="Times New Roman" w:cs="Times New Roman"/>
          <w:sz w:val="24"/>
          <w:szCs w:val="24"/>
        </w:rPr>
        <w:t xml:space="preserve">-ului, care pe lângă rolul principal de rutare are și rol de autentificare și autorizare. Cererile către interfața grafică sunt permise și utilizatorilor ne-autentificați, iar pentru utilizarea microserviciilor </w:t>
      </w:r>
      <w:r w:rsidR="00E40B15" w:rsidRPr="00E40B15">
        <w:rPr>
          <w:rFonts w:ascii="Times New Roman" w:hAnsi="Times New Roman" w:cs="Times New Roman"/>
          <w:sz w:val="24"/>
          <w:szCs w:val="24"/>
        </w:rPr>
        <w:t xml:space="preserve">este necesară </w:t>
      </w:r>
      <w:r w:rsidRPr="00335252">
        <w:rPr>
          <w:rFonts w:ascii="Times New Roman" w:hAnsi="Times New Roman" w:cs="Times New Roman"/>
          <w:sz w:val="24"/>
          <w:szCs w:val="24"/>
        </w:rPr>
        <w:t xml:space="preserve">autentificarea.  Autentificarea și autorizarea utilizatorilor este facilitată de utilizarea furnizorului de identitate </w:t>
      </w:r>
      <w:r w:rsidRPr="00335252">
        <w:rPr>
          <w:rFonts w:ascii="Times New Roman" w:hAnsi="Times New Roman" w:cs="Times New Roman"/>
          <w:sz w:val="24"/>
          <w:szCs w:val="24"/>
        </w:rPr>
        <w:lastRenderedPageBreak/>
        <w:t>Auth</w:t>
      </w:r>
      <w:r w:rsidR="00F86321">
        <w:rPr>
          <w:rFonts w:ascii="Times New Roman" w:hAnsi="Times New Roman" w:cs="Times New Roman"/>
          <w:sz w:val="24"/>
          <w:szCs w:val="24"/>
        </w:rPr>
        <w:t>0</w:t>
      </w:r>
      <w:r w:rsidRPr="00335252">
        <w:rPr>
          <w:rFonts w:ascii="Times New Roman" w:hAnsi="Times New Roman" w:cs="Times New Roman"/>
          <w:sz w:val="24"/>
          <w:szCs w:val="24"/>
        </w:rPr>
        <w:t xml:space="preserve"> și este realizată folosind JSON Web Tokens, permițând decuplarea stării de autentificare de server-ul unde </w:t>
      </w:r>
      <w:r>
        <w:rPr>
          <w:rFonts w:ascii="Times New Roman" w:hAnsi="Times New Roman" w:cs="Times New Roman"/>
          <w:sz w:val="24"/>
          <w:szCs w:val="24"/>
        </w:rPr>
        <w:t xml:space="preserve">aceasta </w:t>
      </w:r>
      <w:r w:rsidRPr="00335252">
        <w:rPr>
          <w:rFonts w:ascii="Times New Roman" w:hAnsi="Times New Roman" w:cs="Times New Roman"/>
          <w:sz w:val="24"/>
          <w:szCs w:val="24"/>
        </w:rPr>
        <w:t>a fost efectuată.</w:t>
      </w:r>
    </w:p>
    <w:p w14:paraId="65666B3A" w14:textId="4FD9276E" w:rsidR="00401FA3" w:rsidRPr="00335252" w:rsidRDefault="00401FA3" w:rsidP="00401FA3">
      <w:pPr>
        <w:rPr>
          <w:rFonts w:ascii="Times New Roman" w:hAnsi="Times New Roman" w:cs="Times New Roman"/>
          <w:sz w:val="24"/>
          <w:szCs w:val="24"/>
        </w:rPr>
      </w:pPr>
      <w:r w:rsidRPr="00335252">
        <w:rPr>
          <w:rFonts w:ascii="Times New Roman" w:hAnsi="Times New Roman" w:cs="Times New Roman"/>
          <w:sz w:val="24"/>
          <w:szCs w:val="24"/>
        </w:rPr>
        <w:tab/>
        <w:t xml:space="preserve">Această arhitectură a fost aleasă pentru flexibilitatea și extensibilitatea pe care le oferă, având de asemenea un grad sporit de securitate. Toate nodurile vor publica în același topic, </w:t>
      </w:r>
      <w:r w:rsidR="00762EA7">
        <w:rPr>
          <w:rFonts w:ascii="Times New Roman" w:hAnsi="Times New Roman" w:cs="Times New Roman"/>
          <w:sz w:val="24"/>
          <w:szCs w:val="24"/>
        </w:rPr>
        <w:t xml:space="preserve">nefiind necesară vreo </w:t>
      </w:r>
      <w:r w:rsidRPr="00335252">
        <w:rPr>
          <w:rFonts w:ascii="Times New Roman" w:hAnsi="Times New Roman" w:cs="Times New Roman"/>
          <w:sz w:val="24"/>
          <w:szCs w:val="24"/>
        </w:rPr>
        <w:t xml:space="preserve">configurare pentru introducerea de noi senzori în rețea. Pentru a putea accesa datele de la noduri, este necesară asocierea </w:t>
      </w:r>
      <w:r w:rsidRPr="0020304C">
        <w:rPr>
          <w:rFonts w:ascii="Times New Roman" w:hAnsi="Times New Roman" w:cs="Times New Roman"/>
          <w:i/>
          <w:iCs/>
          <w:sz w:val="24"/>
          <w:szCs w:val="24"/>
        </w:rPr>
        <w:t>gateway</w:t>
      </w:r>
      <w:r w:rsidRPr="00335252">
        <w:rPr>
          <w:rFonts w:ascii="Times New Roman" w:hAnsi="Times New Roman" w:cs="Times New Roman"/>
          <w:sz w:val="24"/>
          <w:szCs w:val="24"/>
        </w:rPr>
        <w:t>-ului unui cont. Acest proces este facilitat de către interfața grafică dezvoltată în Next.js</w:t>
      </w:r>
      <w:r>
        <w:rPr>
          <w:rFonts w:ascii="Times New Roman" w:hAnsi="Times New Roman" w:cs="Times New Roman"/>
          <w:sz w:val="24"/>
          <w:szCs w:val="24"/>
        </w:rPr>
        <w:t>. De</w:t>
      </w:r>
      <w:r w:rsidRPr="00335252">
        <w:rPr>
          <w:rFonts w:ascii="Times New Roman" w:hAnsi="Times New Roman" w:cs="Times New Roman"/>
          <w:sz w:val="24"/>
          <w:szCs w:val="24"/>
        </w:rPr>
        <w:t xml:space="preserve"> îndată ce împerecherea a fost încheiat</w:t>
      </w:r>
      <w:r w:rsidR="00762EA7">
        <w:rPr>
          <w:rFonts w:ascii="Times New Roman" w:hAnsi="Times New Roman" w:cs="Times New Roman"/>
          <w:sz w:val="24"/>
          <w:szCs w:val="24"/>
        </w:rPr>
        <w:t>ă</w:t>
      </w:r>
      <w:r w:rsidRPr="00335252">
        <w:rPr>
          <w:rFonts w:ascii="Times New Roman" w:hAnsi="Times New Roman" w:cs="Times New Roman"/>
          <w:sz w:val="24"/>
          <w:szCs w:val="24"/>
        </w:rPr>
        <w:t xml:space="preserve"> cu succes, datele vor fi împinse în </w:t>
      </w:r>
      <w:r w:rsidRPr="0020304C">
        <w:rPr>
          <w:rFonts w:ascii="Times New Roman" w:hAnsi="Times New Roman" w:cs="Times New Roman"/>
          <w:i/>
          <w:iCs/>
          <w:sz w:val="24"/>
          <w:szCs w:val="24"/>
        </w:rPr>
        <w:t>cloud</w:t>
      </w:r>
      <w:r w:rsidRPr="00335252">
        <w:rPr>
          <w:rFonts w:ascii="Times New Roman" w:hAnsi="Times New Roman" w:cs="Times New Roman"/>
          <w:sz w:val="24"/>
          <w:szCs w:val="24"/>
        </w:rPr>
        <w:t xml:space="preserve"> către </w:t>
      </w:r>
      <w:r w:rsidRPr="0020304C">
        <w:rPr>
          <w:rFonts w:ascii="Times New Roman" w:hAnsi="Times New Roman" w:cs="Times New Roman"/>
          <w:i/>
          <w:iCs/>
          <w:sz w:val="24"/>
          <w:szCs w:val="24"/>
        </w:rPr>
        <w:t>gateway</w:t>
      </w:r>
      <w:r w:rsidR="00762EA7">
        <w:rPr>
          <w:rFonts w:ascii="Times New Roman" w:hAnsi="Times New Roman" w:cs="Times New Roman"/>
          <w:sz w:val="24"/>
          <w:szCs w:val="24"/>
        </w:rPr>
        <w:t>, care</w:t>
      </w:r>
      <w:r w:rsidRPr="00335252">
        <w:rPr>
          <w:rFonts w:ascii="Times New Roman" w:hAnsi="Times New Roman" w:cs="Times New Roman"/>
          <w:sz w:val="24"/>
          <w:szCs w:val="24"/>
        </w:rPr>
        <w:t xml:space="preserve"> va delega rezolvarea cererii către microserviciul OLTP</w:t>
      </w:r>
      <w:r>
        <w:rPr>
          <w:rFonts w:ascii="Times New Roman" w:hAnsi="Times New Roman" w:cs="Times New Roman"/>
          <w:sz w:val="24"/>
          <w:szCs w:val="24"/>
        </w:rPr>
        <w:t>. Acesta este</w:t>
      </w:r>
      <w:r w:rsidRPr="00335252">
        <w:rPr>
          <w:rFonts w:ascii="Times New Roman" w:hAnsi="Times New Roman" w:cs="Times New Roman"/>
          <w:sz w:val="24"/>
          <w:szCs w:val="24"/>
        </w:rPr>
        <w:t xml:space="preserve"> dedicat stocării informației într-o bază de date relațională Oracle Express Edition 21c ce efectuează operații de tip CRUD. Acest pas va crea un strat de persistență și </w:t>
      </w:r>
      <w:r>
        <w:rPr>
          <w:rFonts w:ascii="Times New Roman" w:hAnsi="Times New Roman" w:cs="Times New Roman"/>
          <w:sz w:val="24"/>
          <w:szCs w:val="24"/>
        </w:rPr>
        <w:t xml:space="preserve">va </w:t>
      </w:r>
      <w:r w:rsidRPr="00335252">
        <w:rPr>
          <w:rFonts w:ascii="Times New Roman" w:hAnsi="Times New Roman" w:cs="Times New Roman"/>
          <w:sz w:val="24"/>
          <w:szCs w:val="24"/>
        </w:rPr>
        <w:t>facilit</w:t>
      </w:r>
      <w:r>
        <w:rPr>
          <w:rFonts w:ascii="Times New Roman" w:hAnsi="Times New Roman" w:cs="Times New Roman"/>
          <w:sz w:val="24"/>
          <w:szCs w:val="24"/>
        </w:rPr>
        <w:t>a</w:t>
      </w:r>
      <w:r w:rsidRPr="00335252">
        <w:rPr>
          <w:rFonts w:ascii="Times New Roman" w:hAnsi="Times New Roman" w:cs="Times New Roman"/>
          <w:sz w:val="24"/>
          <w:szCs w:val="24"/>
        </w:rPr>
        <w:t xml:space="preserve"> accesul la date printr-un format ușor de manipulat. De asemenea, acest microserviciu este folosit și în cadrul interfeței grafice pentru a popula date semnificative despre valorile actuale ale senzorilor, precum și date salvate de către utilizator despre locuința sa și amplasamentul senzorilor per cameră.</w:t>
      </w:r>
    </w:p>
    <w:p w14:paraId="252C7C1E" w14:textId="77777777" w:rsidR="00401FA3" w:rsidRPr="00335252" w:rsidRDefault="00401FA3" w:rsidP="00401FA3">
      <w:pPr>
        <w:rPr>
          <w:rFonts w:ascii="Times New Roman" w:hAnsi="Times New Roman" w:cs="Times New Roman"/>
          <w:sz w:val="24"/>
          <w:szCs w:val="24"/>
        </w:rPr>
      </w:pPr>
      <w:r w:rsidRPr="00335252">
        <w:rPr>
          <w:rFonts w:ascii="Times New Roman" w:hAnsi="Times New Roman" w:cs="Times New Roman"/>
          <w:sz w:val="24"/>
          <w:szCs w:val="24"/>
        </w:rPr>
        <w:tab/>
        <w:t xml:space="preserve">Pe lângă microserviciul OLTP, a mai fost implementat serviciul ce permite accesarea datelor structurate în modul </w:t>
      </w:r>
      <w:r w:rsidRPr="0020304C">
        <w:rPr>
          <w:rFonts w:ascii="Times New Roman" w:hAnsi="Times New Roman" w:cs="Times New Roman"/>
          <w:i/>
          <w:iCs/>
          <w:sz w:val="24"/>
          <w:szCs w:val="24"/>
        </w:rPr>
        <w:t>Data Warehouse</w:t>
      </w:r>
      <w:r w:rsidRPr="00335252">
        <w:rPr>
          <w:rFonts w:ascii="Times New Roman" w:hAnsi="Times New Roman" w:cs="Times New Roman"/>
          <w:sz w:val="24"/>
          <w:szCs w:val="24"/>
        </w:rPr>
        <w:t xml:space="preserve"> ce sunt stocate într-o bază de date Oracle Express 21c și servite prin intermediul protocolului HTTPS, dar și serviciul responsabil cu efectuarea operațiilor </w:t>
      </w:r>
      <w:r w:rsidRPr="0020304C">
        <w:rPr>
          <w:rFonts w:ascii="Times New Roman" w:hAnsi="Times New Roman" w:cs="Times New Roman"/>
          <w:i/>
          <w:iCs/>
          <w:sz w:val="24"/>
          <w:szCs w:val="24"/>
        </w:rPr>
        <w:t>Machine Learning</w:t>
      </w:r>
      <w:r w:rsidRPr="00335252">
        <w:rPr>
          <w:rFonts w:ascii="Times New Roman" w:hAnsi="Times New Roman" w:cs="Times New Roman"/>
          <w:sz w:val="24"/>
          <w:szCs w:val="24"/>
        </w:rPr>
        <w:t xml:space="preserve"> folosind un model pre-antrenat.</w:t>
      </w:r>
    </w:p>
    <w:p w14:paraId="36A261E4" w14:textId="0149AC0C" w:rsidR="00401FA3" w:rsidRPr="00335252" w:rsidRDefault="00401FA3" w:rsidP="00401FA3">
      <w:pPr>
        <w:ind w:firstLine="708"/>
        <w:rPr>
          <w:rFonts w:ascii="Times New Roman" w:hAnsi="Times New Roman" w:cs="Times New Roman"/>
          <w:sz w:val="24"/>
          <w:szCs w:val="24"/>
        </w:rPr>
      </w:pPr>
      <w:r w:rsidRPr="00335252">
        <w:rPr>
          <w:rFonts w:ascii="Times New Roman" w:hAnsi="Times New Roman" w:cs="Times New Roman"/>
          <w:sz w:val="24"/>
          <w:szCs w:val="24"/>
        </w:rPr>
        <w:t xml:space="preserve">De asemenea, această soluție este ușor scalabilă și fiabilă, fiind concepută </w:t>
      </w:r>
      <w:r w:rsidRPr="00D1418C">
        <w:rPr>
          <w:rFonts w:ascii="Times New Roman" w:hAnsi="Times New Roman" w:cs="Times New Roman"/>
          <w:i/>
          <w:iCs/>
          <w:sz w:val="24"/>
          <w:szCs w:val="24"/>
        </w:rPr>
        <w:t>cloud-native</w:t>
      </w:r>
      <w:r>
        <w:rPr>
          <w:rFonts w:ascii="Times New Roman" w:hAnsi="Times New Roman" w:cs="Times New Roman"/>
          <w:sz w:val="24"/>
          <w:szCs w:val="24"/>
        </w:rPr>
        <w:t xml:space="preserve"> </w:t>
      </w:r>
      <w:r w:rsidRPr="00335252">
        <w:rPr>
          <w:rFonts w:ascii="Times New Roman" w:hAnsi="Times New Roman" w:cs="Times New Roman"/>
          <w:sz w:val="24"/>
          <w:szCs w:val="24"/>
        </w:rPr>
        <w:t xml:space="preserve">și </w:t>
      </w:r>
      <w:r w:rsidRPr="00D1418C">
        <w:rPr>
          <w:rFonts w:ascii="Times New Roman" w:hAnsi="Times New Roman" w:cs="Times New Roman"/>
          <w:i/>
          <w:iCs/>
          <w:sz w:val="24"/>
          <w:szCs w:val="24"/>
        </w:rPr>
        <w:t>fault-tolerant</w:t>
      </w:r>
      <w:r w:rsidRPr="00335252">
        <w:rPr>
          <w:rFonts w:ascii="Times New Roman" w:hAnsi="Times New Roman" w:cs="Times New Roman"/>
          <w:sz w:val="24"/>
          <w:szCs w:val="24"/>
        </w:rPr>
        <w:t xml:space="preserve">. Modul Docker Swarm permite aprovizionarea rapidă </w:t>
      </w:r>
      <w:r w:rsidR="00762EA7">
        <w:rPr>
          <w:rFonts w:ascii="Times New Roman" w:hAnsi="Times New Roman" w:cs="Times New Roman"/>
          <w:sz w:val="24"/>
          <w:szCs w:val="24"/>
        </w:rPr>
        <w:t xml:space="preserve">cu </w:t>
      </w:r>
      <w:r w:rsidRPr="00335252">
        <w:rPr>
          <w:rFonts w:ascii="Times New Roman" w:hAnsi="Times New Roman" w:cs="Times New Roman"/>
          <w:sz w:val="24"/>
          <w:szCs w:val="24"/>
        </w:rPr>
        <w:t xml:space="preserve">noi containere în cazul în care procesul inițial este </w:t>
      </w:r>
      <w:r w:rsidR="00762EA7">
        <w:rPr>
          <w:rFonts w:ascii="Times New Roman" w:hAnsi="Times New Roman" w:cs="Times New Roman"/>
          <w:sz w:val="24"/>
          <w:szCs w:val="24"/>
        </w:rPr>
        <w:t xml:space="preserve">încheiat </w:t>
      </w:r>
      <w:r w:rsidRPr="00335252">
        <w:rPr>
          <w:rFonts w:ascii="Times New Roman" w:hAnsi="Times New Roman" w:cs="Times New Roman"/>
          <w:sz w:val="24"/>
          <w:szCs w:val="24"/>
        </w:rPr>
        <w:t>de către o eroare, dar și creșterea sau scăderea numărului de replici pentru a ajusta corespunzător nivelul de încărcare.</w:t>
      </w:r>
      <w:r w:rsidRPr="00335252">
        <w:rPr>
          <w:rFonts w:ascii="Times New Roman" w:hAnsi="Times New Roman" w:cs="Times New Roman"/>
          <w:sz w:val="24"/>
          <w:szCs w:val="24"/>
        </w:rPr>
        <w:br w:type="page"/>
      </w:r>
    </w:p>
    <w:p w14:paraId="0E923D40" w14:textId="77777777" w:rsidR="00401FA3" w:rsidRPr="00335252" w:rsidRDefault="00401FA3" w:rsidP="00401FA3">
      <w:pPr>
        <w:pStyle w:val="Heading2"/>
        <w:rPr>
          <w:rFonts w:ascii="Times New Roman" w:hAnsi="Times New Roman" w:cs="Times New Roman"/>
          <w:sz w:val="28"/>
          <w:szCs w:val="28"/>
        </w:rPr>
      </w:pPr>
      <w:bookmarkStart w:id="56" w:name="_Toc106396817"/>
      <w:r>
        <w:rPr>
          <w:rFonts w:ascii="Times New Roman" w:hAnsi="Times New Roman" w:cs="Times New Roman"/>
          <w:sz w:val="28"/>
          <w:szCs w:val="28"/>
        </w:rPr>
        <w:lastRenderedPageBreak/>
        <w:t>III</w:t>
      </w:r>
      <w:r w:rsidRPr="00335252">
        <w:rPr>
          <w:rFonts w:ascii="Times New Roman" w:hAnsi="Times New Roman" w:cs="Times New Roman"/>
          <w:sz w:val="28"/>
          <w:szCs w:val="28"/>
        </w:rPr>
        <w:t>.2. Lista de componente</w:t>
      </w:r>
      <w:bookmarkEnd w:id="56"/>
    </w:p>
    <w:p w14:paraId="1B44766D" w14:textId="77777777" w:rsidR="00401FA3" w:rsidRPr="00335252" w:rsidRDefault="00401FA3" w:rsidP="00401FA3">
      <w:pPr>
        <w:pStyle w:val="Caption"/>
        <w:keepNext/>
        <w:rPr>
          <w:rFonts w:ascii="Times New Roman" w:hAnsi="Times New Roman" w:cs="Times New Roman"/>
          <w:i w:val="0"/>
          <w:iCs w:val="0"/>
        </w:rPr>
      </w:pPr>
    </w:p>
    <w:tbl>
      <w:tblPr>
        <w:tblStyle w:val="PlainTable5"/>
        <w:tblW w:w="0" w:type="auto"/>
        <w:tblLayout w:type="fixed"/>
        <w:tblLook w:val="04A0" w:firstRow="1" w:lastRow="0" w:firstColumn="1" w:lastColumn="0" w:noHBand="0" w:noVBand="1"/>
      </w:tblPr>
      <w:tblGrid>
        <w:gridCol w:w="2966"/>
        <w:gridCol w:w="1843"/>
        <w:gridCol w:w="1986"/>
        <w:gridCol w:w="2265"/>
      </w:tblGrid>
      <w:tr w:rsidR="00401FA3" w:rsidRPr="00335252" w14:paraId="718518D4" w14:textId="77777777" w:rsidTr="00AC6F1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966" w:type="dxa"/>
          </w:tcPr>
          <w:p w14:paraId="2C7FF397" w14:textId="77777777" w:rsidR="00401FA3" w:rsidRPr="00335252" w:rsidRDefault="00401FA3" w:rsidP="00AC6F1B">
            <w:pPr>
              <w:jc w:val="center"/>
              <w:rPr>
                <w:rFonts w:ascii="Times New Roman" w:hAnsi="Times New Roman" w:cs="Times New Roman"/>
                <w:i w:val="0"/>
                <w:iCs w:val="0"/>
              </w:rPr>
            </w:pPr>
            <w:r w:rsidRPr="00335252">
              <w:rPr>
                <w:rFonts w:ascii="Times New Roman" w:hAnsi="Times New Roman" w:cs="Times New Roman"/>
                <w:i w:val="0"/>
                <w:iCs w:val="0"/>
              </w:rPr>
              <w:t>Componentă</w:t>
            </w:r>
          </w:p>
        </w:tc>
        <w:tc>
          <w:tcPr>
            <w:tcW w:w="1843" w:type="dxa"/>
          </w:tcPr>
          <w:p w14:paraId="43B09FFA" w14:textId="77777777" w:rsidR="00401FA3" w:rsidRPr="00335252" w:rsidRDefault="00401FA3" w:rsidP="00AC6F1B">
            <w:pPr>
              <w:ind w:firstLine="708"/>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val="0"/>
              </w:rPr>
            </w:pPr>
            <w:r w:rsidRPr="00335252">
              <w:rPr>
                <w:rFonts w:ascii="Times New Roman" w:hAnsi="Times New Roman" w:cs="Times New Roman"/>
                <w:i w:val="0"/>
                <w:iCs w:val="0"/>
              </w:rPr>
              <w:t>Preț(lei)</w:t>
            </w:r>
          </w:p>
        </w:tc>
        <w:tc>
          <w:tcPr>
            <w:tcW w:w="1986" w:type="dxa"/>
          </w:tcPr>
          <w:p w14:paraId="69F61588" w14:textId="77777777" w:rsidR="00401FA3" w:rsidRPr="00335252" w:rsidRDefault="00401FA3" w:rsidP="00AC6F1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val="0"/>
              </w:rPr>
            </w:pPr>
            <w:r w:rsidRPr="00335252">
              <w:rPr>
                <w:rFonts w:ascii="Times New Roman" w:hAnsi="Times New Roman" w:cs="Times New Roman"/>
                <w:i w:val="0"/>
                <w:iCs w:val="0"/>
              </w:rPr>
              <w:t>Cantitate(buc)</w:t>
            </w:r>
          </w:p>
        </w:tc>
        <w:tc>
          <w:tcPr>
            <w:tcW w:w="2265" w:type="dxa"/>
          </w:tcPr>
          <w:p w14:paraId="20A4E8D6" w14:textId="77777777" w:rsidR="00401FA3" w:rsidRPr="00335252" w:rsidRDefault="00401FA3" w:rsidP="00AC6F1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val="0"/>
              </w:rPr>
            </w:pPr>
            <w:r w:rsidRPr="00335252">
              <w:rPr>
                <w:rFonts w:ascii="Times New Roman" w:hAnsi="Times New Roman" w:cs="Times New Roman"/>
                <w:i w:val="0"/>
                <w:iCs w:val="0"/>
              </w:rPr>
              <w:t>Preț Total(lei)</w:t>
            </w:r>
          </w:p>
        </w:tc>
      </w:tr>
      <w:tr w:rsidR="00401FA3" w:rsidRPr="00335252" w14:paraId="3885248D" w14:textId="77777777" w:rsidTr="00AC6F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6" w:type="dxa"/>
          </w:tcPr>
          <w:p w14:paraId="1A167AF9" w14:textId="77777777" w:rsidR="00401FA3" w:rsidRPr="00335252" w:rsidRDefault="00401FA3" w:rsidP="00AC6F1B">
            <w:pPr>
              <w:jc w:val="center"/>
              <w:rPr>
                <w:rFonts w:ascii="Times New Roman" w:hAnsi="Times New Roman" w:cs="Times New Roman"/>
                <w:i w:val="0"/>
                <w:iCs w:val="0"/>
              </w:rPr>
            </w:pPr>
            <w:r w:rsidRPr="00335252">
              <w:rPr>
                <w:rFonts w:ascii="Times New Roman" w:hAnsi="Times New Roman" w:cs="Times New Roman"/>
                <w:i w:val="0"/>
                <w:iCs w:val="0"/>
              </w:rPr>
              <w:t>Placă de dezvoltare ESP8266</w:t>
            </w:r>
          </w:p>
        </w:tc>
        <w:tc>
          <w:tcPr>
            <w:tcW w:w="1843" w:type="dxa"/>
          </w:tcPr>
          <w:p w14:paraId="6B7862F8" w14:textId="77777777" w:rsidR="00401FA3" w:rsidRPr="00335252" w:rsidRDefault="00401FA3" w:rsidP="00AC6F1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5252">
              <w:rPr>
                <w:rFonts w:ascii="Times New Roman" w:hAnsi="Times New Roman" w:cs="Times New Roman"/>
              </w:rPr>
              <w:t>36.99</w:t>
            </w:r>
          </w:p>
        </w:tc>
        <w:tc>
          <w:tcPr>
            <w:tcW w:w="1986" w:type="dxa"/>
          </w:tcPr>
          <w:p w14:paraId="0479ACFF" w14:textId="77777777" w:rsidR="00401FA3" w:rsidRPr="00335252" w:rsidRDefault="00401FA3" w:rsidP="00AC6F1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5252">
              <w:rPr>
                <w:rFonts w:ascii="Times New Roman" w:hAnsi="Times New Roman" w:cs="Times New Roman"/>
              </w:rPr>
              <w:t>2</w:t>
            </w:r>
          </w:p>
        </w:tc>
        <w:tc>
          <w:tcPr>
            <w:tcW w:w="2265" w:type="dxa"/>
          </w:tcPr>
          <w:p w14:paraId="4AEE7180" w14:textId="77777777" w:rsidR="00401FA3" w:rsidRPr="00335252" w:rsidRDefault="00401FA3" w:rsidP="00AC6F1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5252">
              <w:rPr>
                <w:rFonts w:ascii="Times New Roman" w:hAnsi="Times New Roman" w:cs="Times New Roman"/>
              </w:rPr>
              <w:t>73.98</w:t>
            </w:r>
          </w:p>
        </w:tc>
      </w:tr>
      <w:tr w:rsidR="00401FA3" w:rsidRPr="00335252" w14:paraId="6D75A88D" w14:textId="77777777" w:rsidTr="00AC6F1B">
        <w:tc>
          <w:tcPr>
            <w:cnfStyle w:val="001000000000" w:firstRow="0" w:lastRow="0" w:firstColumn="1" w:lastColumn="0" w:oddVBand="0" w:evenVBand="0" w:oddHBand="0" w:evenHBand="0" w:firstRowFirstColumn="0" w:firstRowLastColumn="0" w:lastRowFirstColumn="0" w:lastRowLastColumn="0"/>
            <w:tcW w:w="2966" w:type="dxa"/>
          </w:tcPr>
          <w:p w14:paraId="66D80206" w14:textId="77777777" w:rsidR="00401FA3" w:rsidRPr="00335252" w:rsidRDefault="00401FA3" w:rsidP="00AC6F1B">
            <w:pPr>
              <w:jc w:val="center"/>
              <w:rPr>
                <w:rFonts w:ascii="Times New Roman" w:hAnsi="Times New Roman" w:cs="Times New Roman"/>
                <w:i w:val="0"/>
                <w:iCs w:val="0"/>
              </w:rPr>
            </w:pPr>
            <w:r w:rsidRPr="00335252">
              <w:rPr>
                <w:rFonts w:ascii="Times New Roman" w:hAnsi="Times New Roman" w:cs="Times New Roman"/>
                <w:i w:val="0"/>
                <w:iCs w:val="0"/>
              </w:rPr>
              <w:t>Senzor de temperatură și umiditate DHT11</w:t>
            </w:r>
          </w:p>
        </w:tc>
        <w:tc>
          <w:tcPr>
            <w:tcW w:w="1843" w:type="dxa"/>
          </w:tcPr>
          <w:p w14:paraId="07D280FE" w14:textId="77777777" w:rsidR="00401FA3" w:rsidRPr="00335252" w:rsidRDefault="00401FA3" w:rsidP="00AC6F1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35252">
              <w:rPr>
                <w:rFonts w:ascii="Times New Roman" w:hAnsi="Times New Roman" w:cs="Times New Roman"/>
              </w:rPr>
              <w:t>8.98</w:t>
            </w:r>
          </w:p>
        </w:tc>
        <w:tc>
          <w:tcPr>
            <w:tcW w:w="1986" w:type="dxa"/>
          </w:tcPr>
          <w:p w14:paraId="31AB3776" w14:textId="77777777" w:rsidR="00401FA3" w:rsidRPr="00335252" w:rsidRDefault="00401FA3" w:rsidP="00AC6F1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35252">
              <w:rPr>
                <w:rFonts w:ascii="Times New Roman" w:hAnsi="Times New Roman" w:cs="Times New Roman"/>
              </w:rPr>
              <w:t>2</w:t>
            </w:r>
          </w:p>
        </w:tc>
        <w:tc>
          <w:tcPr>
            <w:tcW w:w="2265" w:type="dxa"/>
          </w:tcPr>
          <w:p w14:paraId="107B83A2" w14:textId="77777777" w:rsidR="00401FA3" w:rsidRPr="00335252" w:rsidRDefault="00401FA3" w:rsidP="00AC6F1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35252">
              <w:rPr>
                <w:rFonts w:ascii="Times New Roman" w:hAnsi="Times New Roman" w:cs="Times New Roman"/>
              </w:rPr>
              <w:t>17.96</w:t>
            </w:r>
          </w:p>
        </w:tc>
      </w:tr>
      <w:tr w:rsidR="00401FA3" w:rsidRPr="00335252" w14:paraId="50DA34C4" w14:textId="77777777" w:rsidTr="00AC6F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6" w:type="dxa"/>
          </w:tcPr>
          <w:p w14:paraId="55D02D18" w14:textId="77777777" w:rsidR="00401FA3" w:rsidRPr="00335252" w:rsidRDefault="00401FA3" w:rsidP="00AC6F1B">
            <w:pPr>
              <w:jc w:val="center"/>
              <w:rPr>
                <w:rFonts w:ascii="Times New Roman" w:hAnsi="Times New Roman" w:cs="Times New Roman"/>
                <w:i w:val="0"/>
                <w:iCs w:val="0"/>
              </w:rPr>
            </w:pPr>
            <w:r w:rsidRPr="00335252">
              <w:rPr>
                <w:rFonts w:ascii="Times New Roman" w:hAnsi="Times New Roman" w:cs="Times New Roman"/>
                <w:i w:val="0"/>
                <w:iCs w:val="0"/>
              </w:rPr>
              <w:t>Raspberry Pi 4 1 GB RAM</w:t>
            </w:r>
          </w:p>
        </w:tc>
        <w:tc>
          <w:tcPr>
            <w:tcW w:w="1843" w:type="dxa"/>
          </w:tcPr>
          <w:p w14:paraId="2E5EE5EF" w14:textId="77777777" w:rsidR="00401FA3" w:rsidRPr="00335252" w:rsidRDefault="00401FA3" w:rsidP="00AC6F1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5252">
              <w:rPr>
                <w:rFonts w:ascii="Times New Roman" w:hAnsi="Times New Roman" w:cs="Times New Roman"/>
              </w:rPr>
              <w:t>173</w:t>
            </w:r>
          </w:p>
        </w:tc>
        <w:tc>
          <w:tcPr>
            <w:tcW w:w="1986" w:type="dxa"/>
          </w:tcPr>
          <w:p w14:paraId="09A7D11A" w14:textId="77777777" w:rsidR="00401FA3" w:rsidRPr="00335252" w:rsidRDefault="00401FA3" w:rsidP="00AC6F1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5252">
              <w:rPr>
                <w:rFonts w:ascii="Times New Roman" w:hAnsi="Times New Roman" w:cs="Times New Roman"/>
              </w:rPr>
              <w:t>1</w:t>
            </w:r>
          </w:p>
        </w:tc>
        <w:tc>
          <w:tcPr>
            <w:tcW w:w="2265" w:type="dxa"/>
          </w:tcPr>
          <w:p w14:paraId="060D8CAB" w14:textId="77777777" w:rsidR="00401FA3" w:rsidRPr="00335252" w:rsidRDefault="00401FA3" w:rsidP="00AC6F1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5252">
              <w:rPr>
                <w:rFonts w:ascii="Times New Roman" w:hAnsi="Times New Roman" w:cs="Times New Roman"/>
              </w:rPr>
              <w:t>173</w:t>
            </w:r>
          </w:p>
        </w:tc>
      </w:tr>
      <w:tr w:rsidR="00401FA3" w:rsidRPr="00335252" w14:paraId="28DC6A32" w14:textId="77777777" w:rsidTr="00AC6F1B">
        <w:tc>
          <w:tcPr>
            <w:cnfStyle w:val="001000000000" w:firstRow="0" w:lastRow="0" w:firstColumn="1" w:lastColumn="0" w:oddVBand="0" w:evenVBand="0" w:oddHBand="0" w:evenHBand="0" w:firstRowFirstColumn="0" w:firstRowLastColumn="0" w:lastRowFirstColumn="0" w:lastRowLastColumn="0"/>
            <w:tcW w:w="2966" w:type="dxa"/>
          </w:tcPr>
          <w:p w14:paraId="5E272954" w14:textId="77777777" w:rsidR="00401FA3" w:rsidRPr="00335252" w:rsidRDefault="00401FA3" w:rsidP="00AC6F1B">
            <w:pPr>
              <w:jc w:val="center"/>
              <w:rPr>
                <w:rFonts w:ascii="Times New Roman" w:hAnsi="Times New Roman" w:cs="Times New Roman"/>
                <w:i w:val="0"/>
                <w:iCs w:val="0"/>
              </w:rPr>
            </w:pPr>
            <w:r w:rsidRPr="00335252">
              <w:rPr>
                <w:rFonts w:ascii="Times New Roman" w:hAnsi="Times New Roman" w:cs="Times New Roman"/>
                <w:i w:val="0"/>
                <w:iCs w:val="0"/>
              </w:rPr>
              <w:t>Card MicroSD 32GB</w:t>
            </w:r>
          </w:p>
        </w:tc>
        <w:tc>
          <w:tcPr>
            <w:tcW w:w="1843" w:type="dxa"/>
          </w:tcPr>
          <w:p w14:paraId="1F696B76" w14:textId="77777777" w:rsidR="00401FA3" w:rsidRPr="00335252" w:rsidRDefault="00401FA3" w:rsidP="00AC6F1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35252">
              <w:rPr>
                <w:rFonts w:ascii="Times New Roman" w:hAnsi="Times New Roman" w:cs="Times New Roman"/>
              </w:rPr>
              <w:t>36</w:t>
            </w:r>
          </w:p>
        </w:tc>
        <w:tc>
          <w:tcPr>
            <w:tcW w:w="1986" w:type="dxa"/>
          </w:tcPr>
          <w:p w14:paraId="2A4C4F95" w14:textId="77777777" w:rsidR="00401FA3" w:rsidRPr="00335252" w:rsidRDefault="00401FA3" w:rsidP="00AC6F1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35252">
              <w:rPr>
                <w:rFonts w:ascii="Times New Roman" w:hAnsi="Times New Roman" w:cs="Times New Roman"/>
              </w:rPr>
              <w:t>1</w:t>
            </w:r>
          </w:p>
        </w:tc>
        <w:tc>
          <w:tcPr>
            <w:tcW w:w="2265" w:type="dxa"/>
          </w:tcPr>
          <w:p w14:paraId="4C95C611" w14:textId="77777777" w:rsidR="00401FA3" w:rsidRPr="00335252" w:rsidRDefault="00401FA3" w:rsidP="00AC6F1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35252">
              <w:rPr>
                <w:rFonts w:ascii="Times New Roman" w:hAnsi="Times New Roman" w:cs="Times New Roman"/>
              </w:rPr>
              <w:t>36</w:t>
            </w:r>
          </w:p>
        </w:tc>
      </w:tr>
      <w:tr w:rsidR="00401FA3" w:rsidRPr="00335252" w14:paraId="03A6BBB3" w14:textId="77777777" w:rsidTr="00AC6F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6" w:type="dxa"/>
          </w:tcPr>
          <w:p w14:paraId="2AE2C8D9" w14:textId="77777777" w:rsidR="00401FA3" w:rsidRPr="00335252" w:rsidRDefault="00401FA3" w:rsidP="00AC6F1B">
            <w:pPr>
              <w:jc w:val="center"/>
              <w:rPr>
                <w:rFonts w:ascii="Times New Roman" w:hAnsi="Times New Roman" w:cs="Times New Roman"/>
                <w:i w:val="0"/>
                <w:iCs w:val="0"/>
              </w:rPr>
            </w:pPr>
            <w:r w:rsidRPr="00335252">
              <w:rPr>
                <w:rFonts w:ascii="Times New Roman" w:hAnsi="Times New Roman" w:cs="Times New Roman"/>
                <w:i w:val="0"/>
                <w:iCs w:val="0"/>
              </w:rPr>
              <w:t>Total(lei)</w:t>
            </w:r>
          </w:p>
        </w:tc>
        <w:tc>
          <w:tcPr>
            <w:tcW w:w="6094" w:type="dxa"/>
            <w:gridSpan w:val="3"/>
            <w:shd w:val="clear" w:color="auto" w:fill="262626" w:themeFill="text1" w:themeFillTint="D9"/>
          </w:tcPr>
          <w:p w14:paraId="593FE7A6" w14:textId="77777777" w:rsidR="00401FA3" w:rsidRPr="00335252" w:rsidRDefault="00401FA3" w:rsidP="00AC6F1B">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5252">
              <w:rPr>
                <w:rFonts w:ascii="Times New Roman" w:hAnsi="Times New Roman" w:cs="Times New Roman"/>
              </w:rPr>
              <w:t>300.94</w:t>
            </w:r>
          </w:p>
        </w:tc>
      </w:tr>
    </w:tbl>
    <w:p w14:paraId="2E7B8730" w14:textId="041B7851" w:rsidR="00401FA3" w:rsidRPr="00E17768" w:rsidRDefault="00401FA3" w:rsidP="00401FA3">
      <w:pPr>
        <w:pStyle w:val="Caption"/>
        <w:spacing w:before="120"/>
        <w:jc w:val="center"/>
        <w:rPr>
          <w:rFonts w:ascii="Times New Roman" w:hAnsi="Times New Roman" w:cs="Times New Roman"/>
          <w:sz w:val="40"/>
          <w:szCs w:val="40"/>
        </w:rPr>
      </w:pPr>
      <w:r w:rsidRPr="00E17768">
        <w:rPr>
          <w:rFonts w:ascii="Times New Roman" w:hAnsi="Times New Roman" w:cs="Times New Roman"/>
          <w:sz w:val="24"/>
          <w:szCs w:val="24"/>
        </w:rPr>
        <w:t>Tabel 3.</w:t>
      </w:r>
      <w:r w:rsidRPr="00E17768">
        <w:rPr>
          <w:rFonts w:ascii="Times New Roman" w:hAnsi="Times New Roman" w:cs="Times New Roman"/>
          <w:sz w:val="24"/>
          <w:szCs w:val="24"/>
        </w:rPr>
        <w:fldChar w:fldCharType="begin"/>
      </w:r>
      <w:r w:rsidRPr="00E17768">
        <w:rPr>
          <w:rFonts w:ascii="Times New Roman" w:hAnsi="Times New Roman" w:cs="Times New Roman"/>
          <w:sz w:val="24"/>
          <w:szCs w:val="24"/>
        </w:rPr>
        <w:instrText xml:space="preserve"> SEQ Tabel \* ARABIC </w:instrText>
      </w:r>
      <w:r w:rsidRPr="00E17768">
        <w:rPr>
          <w:rFonts w:ascii="Times New Roman" w:hAnsi="Times New Roman" w:cs="Times New Roman"/>
          <w:sz w:val="24"/>
          <w:szCs w:val="24"/>
        </w:rPr>
        <w:fldChar w:fldCharType="separate"/>
      </w:r>
      <w:r w:rsidR="00401C5D">
        <w:rPr>
          <w:rFonts w:ascii="Times New Roman" w:hAnsi="Times New Roman" w:cs="Times New Roman"/>
          <w:noProof/>
          <w:sz w:val="24"/>
          <w:szCs w:val="24"/>
        </w:rPr>
        <w:t>1</w:t>
      </w:r>
      <w:r w:rsidRPr="00E17768">
        <w:rPr>
          <w:rFonts w:ascii="Times New Roman" w:hAnsi="Times New Roman" w:cs="Times New Roman"/>
          <w:sz w:val="24"/>
          <w:szCs w:val="24"/>
        </w:rPr>
        <w:fldChar w:fldCharType="end"/>
      </w:r>
      <w:r w:rsidRPr="00E17768">
        <w:rPr>
          <w:rFonts w:ascii="Times New Roman" w:hAnsi="Times New Roman" w:cs="Times New Roman"/>
          <w:sz w:val="24"/>
          <w:szCs w:val="24"/>
        </w:rPr>
        <w:t>. Lista de componente și prețuri estimative în iunie 2022</w:t>
      </w:r>
    </w:p>
    <w:p w14:paraId="53FE0903" w14:textId="77777777" w:rsidR="00401FA3" w:rsidRPr="00762B12" w:rsidRDefault="00401FA3" w:rsidP="00401FA3">
      <w:pPr>
        <w:pStyle w:val="ListParagraph"/>
        <w:numPr>
          <w:ilvl w:val="0"/>
          <w:numId w:val="14"/>
        </w:numPr>
        <w:rPr>
          <w:rFonts w:ascii="Times New Roman" w:hAnsi="Times New Roman" w:cs="Times New Roman"/>
          <w:b/>
          <w:bCs/>
          <w:sz w:val="24"/>
          <w:szCs w:val="24"/>
        </w:rPr>
      </w:pPr>
      <w:r w:rsidRPr="00762B12">
        <w:rPr>
          <w:rFonts w:ascii="Times New Roman" w:hAnsi="Times New Roman" w:cs="Times New Roman"/>
          <w:b/>
          <w:bCs/>
          <w:sz w:val="24"/>
          <w:szCs w:val="24"/>
        </w:rPr>
        <w:t>Placa de dezvoltare ESP8266</w:t>
      </w:r>
    </w:p>
    <w:p w14:paraId="53ACAA5B" w14:textId="514C879A" w:rsidR="00401FA3" w:rsidRPr="00335252" w:rsidRDefault="00401FA3" w:rsidP="00401FA3">
      <w:pPr>
        <w:ind w:firstLine="708"/>
        <w:rPr>
          <w:rFonts w:ascii="Times New Roman" w:hAnsi="Times New Roman" w:cs="Times New Roman"/>
          <w:sz w:val="24"/>
          <w:szCs w:val="24"/>
        </w:rPr>
      </w:pPr>
      <w:r w:rsidRPr="00335252">
        <w:rPr>
          <w:rFonts w:ascii="Times New Roman" w:hAnsi="Times New Roman" w:cs="Times New Roman"/>
          <w:sz w:val="24"/>
          <w:szCs w:val="24"/>
        </w:rPr>
        <w:t xml:space="preserve">ESP8266 este un </w:t>
      </w:r>
      <w:r w:rsidR="00762EA7">
        <w:rPr>
          <w:rFonts w:ascii="Times New Roman" w:hAnsi="Times New Roman" w:cs="Times New Roman"/>
          <w:sz w:val="24"/>
          <w:szCs w:val="24"/>
        </w:rPr>
        <w:t xml:space="preserve">microcip </w:t>
      </w:r>
      <w:r w:rsidRPr="00335252">
        <w:rPr>
          <w:rFonts w:ascii="Times New Roman" w:hAnsi="Times New Roman" w:cs="Times New Roman"/>
          <w:sz w:val="24"/>
          <w:szCs w:val="24"/>
        </w:rPr>
        <w:t xml:space="preserve">cu capabilități </w:t>
      </w:r>
      <w:proofErr w:type="spellStart"/>
      <w:r w:rsidRPr="00335252">
        <w:rPr>
          <w:rFonts w:ascii="Times New Roman" w:hAnsi="Times New Roman" w:cs="Times New Roman"/>
          <w:sz w:val="24"/>
          <w:szCs w:val="24"/>
        </w:rPr>
        <w:t>Wi</w:t>
      </w:r>
      <w:proofErr w:type="spellEnd"/>
      <w:r>
        <w:rPr>
          <w:rFonts w:ascii="Times New Roman" w:hAnsi="Times New Roman" w:cs="Times New Roman"/>
          <w:sz w:val="24"/>
          <w:szCs w:val="24"/>
        </w:rPr>
        <w:t>-</w:t>
      </w:r>
      <w:r w:rsidRPr="00335252">
        <w:rPr>
          <w:rFonts w:ascii="Times New Roman" w:hAnsi="Times New Roman" w:cs="Times New Roman"/>
          <w:sz w:val="24"/>
          <w:szCs w:val="24"/>
        </w:rPr>
        <w:t>Fi produs de către compania</w:t>
      </w:r>
      <w:r>
        <w:rPr>
          <w:rFonts w:ascii="Times New Roman" w:hAnsi="Times New Roman" w:cs="Times New Roman"/>
          <w:sz w:val="24"/>
          <w:szCs w:val="24"/>
        </w:rPr>
        <w:t xml:space="preserve"> </w:t>
      </w:r>
      <w:r w:rsidRPr="00335252">
        <w:rPr>
          <w:rFonts w:ascii="Times New Roman" w:hAnsi="Times New Roman" w:cs="Times New Roman"/>
          <w:sz w:val="24"/>
          <w:szCs w:val="24"/>
        </w:rPr>
        <w:t xml:space="preserve">Espressif. Acesta este definit de o arhitectură pe 32 de biți, având un procesor </w:t>
      </w:r>
      <w:r w:rsidRPr="00286AF4">
        <w:rPr>
          <w:rFonts w:ascii="Times New Roman" w:hAnsi="Times New Roman" w:cs="Times New Roman"/>
          <w:i/>
          <w:iCs/>
          <w:sz w:val="24"/>
          <w:szCs w:val="24"/>
        </w:rPr>
        <w:t>Tensilica Diamond Standard</w:t>
      </w:r>
      <w:r w:rsidRPr="00335252">
        <w:rPr>
          <w:rFonts w:ascii="Times New Roman" w:hAnsi="Times New Roman" w:cs="Times New Roman"/>
          <w:sz w:val="24"/>
          <w:szCs w:val="24"/>
        </w:rPr>
        <w:t xml:space="preserve"> 106Micro tactat în mod implicit la 80MHz, însă care poate fi setat să ruleze și la o frecvență de 160Mhz. Ca și memorie volatilă, prezintă 32KB rezervați pentru instrucțiuni, și 80KB disponibili pentru rularea de programe de către utilizator. </w:t>
      </w:r>
    </w:p>
    <w:p w14:paraId="22103EFA" w14:textId="400638A9" w:rsidR="00401FA3" w:rsidRPr="00335252" w:rsidRDefault="00401FA3" w:rsidP="00401FA3">
      <w:pPr>
        <w:ind w:firstLine="708"/>
        <w:rPr>
          <w:rFonts w:ascii="Times New Roman" w:hAnsi="Times New Roman" w:cs="Times New Roman"/>
          <w:sz w:val="24"/>
          <w:szCs w:val="24"/>
        </w:rPr>
      </w:pPr>
      <w:r w:rsidRPr="00335252">
        <w:rPr>
          <w:rFonts w:ascii="Times New Roman" w:hAnsi="Times New Roman" w:cs="Times New Roman"/>
          <w:sz w:val="24"/>
          <w:szCs w:val="24"/>
        </w:rPr>
        <w:t xml:space="preserve">Un factor important în alegerea unei plăci de dezvoltare cu acest </w:t>
      </w:r>
      <w:r w:rsidRPr="00762B12">
        <w:rPr>
          <w:rFonts w:ascii="Times New Roman" w:hAnsi="Times New Roman" w:cs="Times New Roman"/>
          <w:i/>
          <w:iCs/>
          <w:sz w:val="24"/>
          <w:szCs w:val="24"/>
        </w:rPr>
        <w:t>chip</w:t>
      </w:r>
      <w:r w:rsidRPr="00335252">
        <w:rPr>
          <w:rFonts w:ascii="Times New Roman" w:hAnsi="Times New Roman" w:cs="Times New Roman"/>
          <w:sz w:val="24"/>
          <w:szCs w:val="24"/>
        </w:rPr>
        <w:t xml:space="preserve"> a fost suportul pentru stiva TCP/IP precum și suportul pentru funcții criptografice cu o intensitate scăzută, pentru funcțiile </w:t>
      </w:r>
      <w:r w:rsidR="000C6193" w:rsidRPr="00762B12">
        <w:rPr>
          <w:rFonts w:ascii="Times New Roman" w:hAnsi="Times New Roman" w:cs="Times New Roman"/>
          <w:i/>
          <w:iCs/>
          <w:sz w:val="24"/>
          <w:szCs w:val="24"/>
        </w:rPr>
        <w:t>hash</w:t>
      </w:r>
      <w:r w:rsidR="00762B12">
        <w:rPr>
          <w:rFonts w:ascii="Times New Roman" w:hAnsi="Times New Roman" w:cs="Times New Roman"/>
          <w:i/>
          <w:iCs/>
          <w:sz w:val="24"/>
          <w:szCs w:val="24"/>
        </w:rPr>
        <w:t xml:space="preserve"> </w:t>
      </w:r>
      <w:r w:rsidRPr="00335252">
        <w:rPr>
          <w:rFonts w:ascii="Times New Roman" w:hAnsi="Times New Roman" w:cs="Times New Roman"/>
          <w:sz w:val="24"/>
          <w:szCs w:val="24"/>
        </w:rPr>
        <w:t>și calculul de coduri de autentificare a mesajelor.</w:t>
      </w:r>
    </w:p>
    <w:p w14:paraId="644CAF18" w14:textId="77777777" w:rsidR="00401FA3" w:rsidRPr="00335252" w:rsidRDefault="00401FA3" w:rsidP="00401FA3">
      <w:pPr>
        <w:ind w:firstLine="708"/>
        <w:rPr>
          <w:rFonts w:ascii="Times New Roman" w:hAnsi="Times New Roman" w:cs="Times New Roman"/>
          <w:sz w:val="24"/>
          <w:szCs w:val="24"/>
        </w:rPr>
      </w:pPr>
      <w:r w:rsidRPr="00335252">
        <w:rPr>
          <w:rFonts w:ascii="Times New Roman" w:hAnsi="Times New Roman" w:cs="Times New Roman"/>
          <w:sz w:val="24"/>
          <w:szCs w:val="24"/>
        </w:rPr>
        <w:t xml:space="preserve">Două plăci de acest tip au fost folosite pentru realizarea lucrării, ele având rolul de a transmite date de la senzori către </w:t>
      </w:r>
      <w:r w:rsidRPr="0020304C">
        <w:rPr>
          <w:rFonts w:ascii="Times New Roman" w:hAnsi="Times New Roman" w:cs="Times New Roman"/>
          <w:i/>
          <w:iCs/>
          <w:sz w:val="24"/>
          <w:szCs w:val="24"/>
        </w:rPr>
        <w:t>gateway</w:t>
      </w:r>
      <w:r w:rsidRPr="00335252">
        <w:rPr>
          <w:rFonts w:ascii="Times New Roman" w:hAnsi="Times New Roman" w:cs="Times New Roman"/>
          <w:sz w:val="24"/>
          <w:szCs w:val="24"/>
        </w:rPr>
        <w:t>.</w:t>
      </w:r>
    </w:p>
    <w:p w14:paraId="6CE62759" w14:textId="77777777" w:rsidR="00401FA3" w:rsidRPr="00CF335C" w:rsidRDefault="00401FA3" w:rsidP="00401FA3">
      <w:pPr>
        <w:pStyle w:val="ListParagraph"/>
        <w:numPr>
          <w:ilvl w:val="0"/>
          <w:numId w:val="14"/>
        </w:numPr>
        <w:rPr>
          <w:rFonts w:ascii="Times New Roman" w:hAnsi="Times New Roman" w:cs="Times New Roman"/>
          <w:b/>
          <w:bCs/>
          <w:sz w:val="24"/>
          <w:szCs w:val="24"/>
        </w:rPr>
      </w:pPr>
      <w:r w:rsidRPr="00CF335C">
        <w:rPr>
          <w:rFonts w:ascii="Times New Roman" w:hAnsi="Times New Roman" w:cs="Times New Roman"/>
          <w:b/>
          <w:bCs/>
          <w:sz w:val="24"/>
          <w:szCs w:val="24"/>
        </w:rPr>
        <w:t>Senzor de temperatură și umiditate DHT11</w:t>
      </w:r>
    </w:p>
    <w:p w14:paraId="5480764B" w14:textId="0E7BFB50" w:rsidR="00401FA3" w:rsidRDefault="00401FA3" w:rsidP="00401FA3">
      <w:pPr>
        <w:ind w:firstLine="708"/>
        <w:rPr>
          <w:rFonts w:ascii="Times New Roman" w:hAnsi="Times New Roman" w:cs="Times New Roman"/>
          <w:sz w:val="24"/>
          <w:szCs w:val="24"/>
        </w:rPr>
      </w:pPr>
      <w:r w:rsidRPr="00335252">
        <w:rPr>
          <w:rFonts w:ascii="Times New Roman" w:hAnsi="Times New Roman" w:cs="Times New Roman"/>
          <w:sz w:val="24"/>
          <w:szCs w:val="24"/>
        </w:rPr>
        <w:t xml:space="preserve">DTH11 este un senzor de temperatură și umiditate ce produce un semnal digital pe </w:t>
      </w:r>
      <w:r w:rsidRPr="00CF335C">
        <w:rPr>
          <w:rFonts w:ascii="Times New Roman" w:hAnsi="Times New Roman" w:cs="Times New Roman"/>
          <w:i/>
          <w:iCs/>
          <w:sz w:val="24"/>
          <w:szCs w:val="24"/>
        </w:rPr>
        <w:t>pin</w:t>
      </w:r>
      <w:r w:rsidRPr="00335252">
        <w:rPr>
          <w:rFonts w:ascii="Times New Roman" w:hAnsi="Times New Roman" w:cs="Times New Roman"/>
          <w:sz w:val="24"/>
          <w:szCs w:val="24"/>
        </w:rPr>
        <w:t>-ul de date. Temperatura este măsurat</w:t>
      </w:r>
      <w:r>
        <w:rPr>
          <w:rFonts w:ascii="Times New Roman" w:hAnsi="Times New Roman" w:cs="Times New Roman"/>
          <w:sz w:val="24"/>
          <w:szCs w:val="24"/>
        </w:rPr>
        <w:t>ă</w:t>
      </w:r>
      <w:r w:rsidRPr="00335252">
        <w:rPr>
          <w:rFonts w:ascii="Times New Roman" w:hAnsi="Times New Roman" w:cs="Times New Roman"/>
          <w:sz w:val="24"/>
          <w:szCs w:val="24"/>
        </w:rPr>
        <w:t xml:space="preserve"> folosind un termistor cu coeficient negativ iar umiditatea relativ</w:t>
      </w:r>
      <w:r>
        <w:rPr>
          <w:rFonts w:ascii="Times New Roman" w:hAnsi="Times New Roman" w:cs="Times New Roman"/>
          <w:sz w:val="24"/>
          <w:szCs w:val="24"/>
        </w:rPr>
        <w:t>ă</w:t>
      </w:r>
      <w:r w:rsidRPr="00335252">
        <w:rPr>
          <w:rFonts w:ascii="Times New Roman" w:hAnsi="Times New Roman" w:cs="Times New Roman"/>
          <w:sz w:val="24"/>
          <w:szCs w:val="24"/>
        </w:rPr>
        <w:t xml:space="preserve"> este măsurat</w:t>
      </w:r>
      <w:r w:rsidR="000C6193">
        <w:rPr>
          <w:rFonts w:ascii="Times New Roman" w:hAnsi="Times New Roman" w:cs="Times New Roman"/>
          <w:sz w:val="24"/>
          <w:szCs w:val="24"/>
        </w:rPr>
        <w:t>ă</w:t>
      </w:r>
      <w:r w:rsidRPr="00335252">
        <w:rPr>
          <w:rFonts w:ascii="Times New Roman" w:hAnsi="Times New Roman" w:cs="Times New Roman"/>
          <w:sz w:val="24"/>
          <w:szCs w:val="24"/>
        </w:rPr>
        <w:t xml:space="preserve"> folosind un senzor capacitiv. Senzorul poate citi valori ale umidității în </w:t>
      </w:r>
      <w:r w:rsidR="00CF335C">
        <w:rPr>
          <w:rFonts w:ascii="Times New Roman" w:hAnsi="Times New Roman" w:cs="Times New Roman"/>
          <w:sz w:val="24"/>
          <w:szCs w:val="24"/>
        </w:rPr>
        <w:t>intervalul</w:t>
      </w:r>
      <w:r w:rsidR="00CF335C" w:rsidRPr="00335252">
        <w:rPr>
          <w:rFonts w:ascii="Times New Roman" w:hAnsi="Times New Roman" w:cs="Times New Roman"/>
          <w:sz w:val="24"/>
          <w:szCs w:val="24"/>
        </w:rPr>
        <w:t xml:space="preserve"> </w:t>
      </w:r>
      <w:r w:rsidRPr="00335252">
        <w:rPr>
          <w:rFonts w:ascii="Times New Roman" w:hAnsi="Times New Roman" w:cs="Times New Roman"/>
          <w:sz w:val="24"/>
          <w:szCs w:val="24"/>
        </w:rPr>
        <w:t xml:space="preserve">20-90% RH cu o acuratețe la măsurare de +/- 5% RH. Temperatura poate lua o valoare între 0 și 60◦C cu o acuratețe de +/-2◦C. Senzorul permite un voltaj de intrare în </w:t>
      </w:r>
      <w:r w:rsidR="00CF335C">
        <w:rPr>
          <w:rFonts w:ascii="Times New Roman" w:hAnsi="Times New Roman" w:cs="Times New Roman"/>
          <w:sz w:val="24"/>
          <w:szCs w:val="24"/>
        </w:rPr>
        <w:t>intervalul</w:t>
      </w:r>
      <w:r w:rsidR="00CF335C" w:rsidRPr="00335252">
        <w:rPr>
          <w:rFonts w:ascii="Times New Roman" w:hAnsi="Times New Roman" w:cs="Times New Roman"/>
          <w:sz w:val="24"/>
          <w:szCs w:val="24"/>
        </w:rPr>
        <w:t xml:space="preserve"> </w:t>
      </w:r>
      <w:r w:rsidRPr="00335252">
        <w:rPr>
          <w:rFonts w:ascii="Times New Roman" w:hAnsi="Times New Roman" w:cs="Times New Roman"/>
          <w:sz w:val="24"/>
          <w:szCs w:val="24"/>
        </w:rPr>
        <w:t>3.3V și 5V.</w:t>
      </w:r>
    </w:p>
    <w:p w14:paraId="3B3A549B" w14:textId="77777777" w:rsidR="009B5AB5" w:rsidRPr="00335252" w:rsidRDefault="009B5AB5" w:rsidP="00401FA3">
      <w:pPr>
        <w:ind w:firstLine="708"/>
        <w:rPr>
          <w:rFonts w:ascii="Times New Roman" w:hAnsi="Times New Roman" w:cs="Times New Roman"/>
          <w:sz w:val="24"/>
          <w:szCs w:val="24"/>
        </w:rPr>
      </w:pPr>
    </w:p>
    <w:p w14:paraId="5F4709EA" w14:textId="77777777" w:rsidR="00401FA3" w:rsidRPr="00CF335C" w:rsidRDefault="00401FA3" w:rsidP="00401FA3">
      <w:pPr>
        <w:pStyle w:val="ListParagraph"/>
        <w:numPr>
          <w:ilvl w:val="0"/>
          <w:numId w:val="14"/>
        </w:numPr>
        <w:rPr>
          <w:rFonts w:ascii="Times New Roman" w:hAnsi="Times New Roman" w:cs="Times New Roman"/>
          <w:b/>
          <w:bCs/>
          <w:sz w:val="24"/>
          <w:szCs w:val="24"/>
        </w:rPr>
      </w:pPr>
      <w:r w:rsidRPr="00CF335C">
        <w:rPr>
          <w:rFonts w:ascii="Times New Roman" w:hAnsi="Times New Roman" w:cs="Times New Roman"/>
          <w:b/>
          <w:bCs/>
          <w:sz w:val="24"/>
          <w:szCs w:val="24"/>
        </w:rPr>
        <w:lastRenderedPageBreak/>
        <w:t>Raspberry Pi 4 1GB RAM</w:t>
      </w:r>
    </w:p>
    <w:p w14:paraId="43543AB6" w14:textId="3109E5B2" w:rsidR="00401FA3" w:rsidRPr="00335252" w:rsidRDefault="00401FA3" w:rsidP="00401FA3">
      <w:pPr>
        <w:ind w:firstLine="708"/>
        <w:rPr>
          <w:rFonts w:ascii="Times New Roman" w:hAnsi="Times New Roman" w:cs="Times New Roman"/>
          <w:sz w:val="24"/>
          <w:szCs w:val="24"/>
        </w:rPr>
      </w:pPr>
      <w:r w:rsidRPr="00335252">
        <w:rPr>
          <w:rFonts w:ascii="Times New Roman" w:hAnsi="Times New Roman" w:cs="Times New Roman"/>
          <w:sz w:val="24"/>
          <w:szCs w:val="24"/>
        </w:rPr>
        <w:t>Raspberry Pi 4 este o plac</w:t>
      </w:r>
      <w:r>
        <w:rPr>
          <w:rFonts w:ascii="Times New Roman" w:hAnsi="Times New Roman" w:cs="Times New Roman"/>
          <w:sz w:val="24"/>
          <w:szCs w:val="24"/>
        </w:rPr>
        <w:t>ă</w:t>
      </w:r>
      <w:r w:rsidRPr="00335252">
        <w:rPr>
          <w:rFonts w:ascii="Times New Roman" w:hAnsi="Times New Roman" w:cs="Times New Roman"/>
          <w:sz w:val="24"/>
          <w:szCs w:val="24"/>
        </w:rPr>
        <w:t xml:space="preserve"> de dezvoltare ce conține un procesor actualizat față de generațiile precedente, având o arhitectură pe 64 de biți și un procesor cu 4 nuclee tactate la 1.5GHz ce are </w:t>
      </w:r>
      <w:r w:rsidR="000C6193">
        <w:rPr>
          <w:rFonts w:ascii="Times New Roman" w:hAnsi="Times New Roman" w:cs="Times New Roman"/>
          <w:sz w:val="24"/>
          <w:szCs w:val="24"/>
        </w:rPr>
        <w:t>î</w:t>
      </w:r>
      <w:r w:rsidRPr="00335252">
        <w:rPr>
          <w:rFonts w:ascii="Times New Roman" w:hAnsi="Times New Roman" w:cs="Times New Roman"/>
          <w:sz w:val="24"/>
          <w:szCs w:val="24"/>
        </w:rPr>
        <w:t>ncorporat un disipator de căldur</w:t>
      </w:r>
      <w:r>
        <w:rPr>
          <w:rFonts w:ascii="Times New Roman" w:hAnsi="Times New Roman" w:cs="Times New Roman"/>
          <w:sz w:val="24"/>
          <w:szCs w:val="24"/>
        </w:rPr>
        <w:t>ă</w:t>
      </w:r>
      <w:r w:rsidRPr="00335252">
        <w:rPr>
          <w:rFonts w:ascii="Times New Roman" w:hAnsi="Times New Roman" w:cs="Times New Roman"/>
          <w:sz w:val="24"/>
          <w:szCs w:val="24"/>
        </w:rPr>
        <w:t xml:space="preserve"> din metal. De asemenea, pe partea de conectivitate acesta are 3 </w:t>
      </w:r>
      <w:r w:rsidRPr="001E3477">
        <w:rPr>
          <w:rFonts w:ascii="Times New Roman" w:hAnsi="Times New Roman" w:cs="Times New Roman"/>
          <w:i/>
          <w:iCs/>
          <w:sz w:val="24"/>
          <w:szCs w:val="24"/>
        </w:rPr>
        <w:t>port</w:t>
      </w:r>
      <w:r w:rsidRPr="00335252">
        <w:rPr>
          <w:rFonts w:ascii="Times New Roman" w:hAnsi="Times New Roman" w:cs="Times New Roman"/>
          <w:sz w:val="24"/>
          <w:szCs w:val="24"/>
        </w:rPr>
        <w:t xml:space="preserve">-uri USB 3.0, placa de rețea Wi-Fi ce funcționează atât în modul 2.4GHz cât și 5GHz, Bluetooth 5.0 </w:t>
      </w:r>
      <w:r w:rsidRPr="00250D8B">
        <w:rPr>
          <w:rFonts w:ascii="Times New Roman" w:hAnsi="Times New Roman" w:cs="Times New Roman"/>
          <w:i/>
          <w:iCs/>
          <w:sz w:val="24"/>
          <w:szCs w:val="24"/>
        </w:rPr>
        <w:t>Low Energy</w:t>
      </w:r>
      <w:r w:rsidRPr="00335252">
        <w:rPr>
          <w:rFonts w:ascii="Times New Roman" w:hAnsi="Times New Roman" w:cs="Times New Roman"/>
          <w:sz w:val="24"/>
          <w:szCs w:val="24"/>
        </w:rPr>
        <w:t xml:space="preserve">, </w:t>
      </w:r>
      <w:r w:rsidRPr="00250D8B">
        <w:rPr>
          <w:rFonts w:ascii="Times New Roman" w:hAnsi="Times New Roman" w:cs="Times New Roman"/>
          <w:i/>
          <w:iCs/>
          <w:sz w:val="24"/>
          <w:szCs w:val="24"/>
        </w:rPr>
        <w:t>Gigabit Ethernet</w:t>
      </w:r>
      <w:r w:rsidRPr="00335252">
        <w:rPr>
          <w:rFonts w:ascii="Times New Roman" w:hAnsi="Times New Roman" w:cs="Times New Roman"/>
          <w:sz w:val="24"/>
          <w:szCs w:val="24"/>
        </w:rPr>
        <w:t xml:space="preserve"> cu capabilități de </w:t>
      </w:r>
      <w:r w:rsidRPr="00250D8B">
        <w:rPr>
          <w:rFonts w:ascii="Times New Roman" w:hAnsi="Times New Roman" w:cs="Times New Roman"/>
          <w:i/>
          <w:iCs/>
          <w:sz w:val="24"/>
          <w:szCs w:val="24"/>
        </w:rPr>
        <w:t>Power over Ethernet</w:t>
      </w:r>
      <w:r w:rsidRPr="00335252">
        <w:rPr>
          <w:rFonts w:ascii="Times New Roman" w:hAnsi="Times New Roman" w:cs="Times New Roman"/>
          <w:sz w:val="24"/>
          <w:szCs w:val="24"/>
        </w:rPr>
        <w:t xml:space="preserve">, dar și </w:t>
      </w:r>
      <w:r w:rsidRPr="001E3477">
        <w:rPr>
          <w:rFonts w:ascii="Times New Roman" w:hAnsi="Times New Roman" w:cs="Times New Roman"/>
          <w:i/>
          <w:iCs/>
          <w:sz w:val="24"/>
          <w:szCs w:val="24"/>
        </w:rPr>
        <w:t>port</w:t>
      </w:r>
      <w:r>
        <w:rPr>
          <w:rFonts w:ascii="Times New Roman" w:hAnsi="Times New Roman" w:cs="Times New Roman"/>
          <w:i/>
          <w:iCs/>
          <w:sz w:val="24"/>
          <w:szCs w:val="24"/>
        </w:rPr>
        <w:t>-</w:t>
      </w:r>
      <w:r w:rsidRPr="001E3477">
        <w:rPr>
          <w:rFonts w:ascii="Times New Roman" w:hAnsi="Times New Roman" w:cs="Times New Roman"/>
          <w:sz w:val="24"/>
          <w:szCs w:val="24"/>
        </w:rPr>
        <w:t>uri</w:t>
      </w:r>
      <w:r w:rsidRPr="00335252">
        <w:rPr>
          <w:rFonts w:ascii="Times New Roman" w:hAnsi="Times New Roman" w:cs="Times New Roman"/>
          <w:sz w:val="24"/>
          <w:szCs w:val="24"/>
        </w:rPr>
        <w:t xml:space="preserve"> Micro HDMI ce suportă rezoluții până la 4K. </w:t>
      </w:r>
    </w:p>
    <w:p w14:paraId="115D36C1" w14:textId="132AA3F8" w:rsidR="00401FA3" w:rsidRPr="00335252" w:rsidRDefault="00401FA3" w:rsidP="00401FA3">
      <w:pPr>
        <w:ind w:firstLine="708"/>
        <w:rPr>
          <w:rFonts w:ascii="Times New Roman" w:hAnsi="Times New Roman" w:cs="Times New Roman"/>
          <w:sz w:val="24"/>
          <w:szCs w:val="24"/>
        </w:rPr>
      </w:pPr>
      <w:r w:rsidRPr="00335252">
        <w:rPr>
          <w:rFonts w:ascii="Times New Roman" w:hAnsi="Times New Roman" w:cs="Times New Roman"/>
          <w:sz w:val="24"/>
          <w:szCs w:val="24"/>
        </w:rPr>
        <w:t xml:space="preserve">Versiunea folosită pentru realizarea proiectului este dotată cu 1GB de memorie volatilă și rulează sistemul de operare Raspberry OS Lite. Această placă de dezvoltare este folosită pe post de </w:t>
      </w:r>
      <w:r w:rsidRPr="001E3477">
        <w:rPr>
          <w:rFonts w:ascii="Times New Roman" w:hAnsi="Times New Roman" w:cs="Times New Roman"/>
          <w:i/>
          <w:iCs/>
          <w:sz w:val="24"/>
          <w:szCs w:val="24"/>
        </w:rPr>
        <w:t>gateway</w:t>
      </w:r>
      <w:r w:rsidRPr="00335252">
        <w:rPr>
          <w:rFonts w:ascii="Times New Roman" w:hAnsi="Times New Roman" w:cs="Times New Roman"/>
          <w:sz w:val="24"/>
          <w:szCs w:val="24"/>
        </w:rPr>
        <w:t xml:space="preserve">, susținând infrastructura necesară conectării senzorilor și transmiterea de date atât de la senzor la </w:t>
      </w:r>
      <w:r w:rsidRPr="00565E19">
        <w:rPr>
          <w:rFonts w:ascii="Times New Roman" w:hAnsi="Times New Roman" w:cs="Times New Roman"/>
          <w:i/>
          <w:iCs/>
          <w:sz w:val="24"/>
          <w:szCs w:val="24"/>
        </w:rPr>
        <w:t>gateway</w:t>
      </w:r>
      <w:r w:rsidRPr="00335252">
        <w:rPr>
          <w:rFonts w:ascii="Times New Roman" w:hAnsi="Times New Roman" w:cs="Times New Roman"/>
          <w:sz w:val="24"/>
          <w:szCs w:val="24"/>
        </w:rPr>
        <w:t xml:space="preserve"> cât și de la </w:t>
      </w:r>
      <w:r w:rsidRPr="00CE1B8D">
        <w:rPr>
          <w:rFonts w:ascii="Times New Roman" w:hAnsi="Times New Roman" w:cs="Times New Roman"/>
          <w:i/>
          <w:iCs/>
          <w:sz w:val="24"/>
          <w:szCs w:val="24"/>
        </w:rPr>
        <w:t>gateway</w:t>
      </w:r>
      <w:r w:rsidRPr="00335252">
        <w:rPr>
          <w:rFonts w:ascii="Times New Roman" w:hAnsi="Times New Roman" w:cs="Times New Roman"/>
          <w:sz w:val="24"/>
          <w:szCs w:val="24"/>
        </w:rPr>
        <w:t xml:space="preserve"> în </w:t>
      </w:r>
      <w:r w:rsidRPr="001E3477">
        <w:rPr>
          <w:rFonts w:ascii="Times New Roman" w:hAnsi="Times New Roman" w:cs="Times New Roman"/>
          <w:i/>
          <w:iCs/>
          <w:sz w:val="24"/>
          <w:szCs w:val="24"/>
        </w:rPr>
        <w:t>cloud</w:t>
      </w:r>
      <w:r w:rsidRPr="00335252">
        <w:rPr>
          <w:rFonts w:ascii="Times New Roman" w:hAnsi="Times New Roman" w:cs="Times New Roman"/>
          <w:sz w:val="24"/>
          <w:szCs w:val="24"/>
        </w:rPr>
        <w:t xml:space="preserve">. Concret, </w:t>
      </w:r>
      <w:r w:rsidRPr="00CE1B8D">
        <w:rPr>
          <w:rFonts w:ascii="Times New Roman" w:hAnsi="Times New Roman" w:cs="Times New Roman"/>
          <w:i/>
          <w:iCs/>
          <w:sz w:val="24"/>
          <w:szCs w:val="24"/>
        </w:rPr>
        <w:t>gateway</w:t>
      </w:r>
      <w:r w:rsidRPr="00335252">
        <w:rPr>
          <w:rFonts w:ascii="Times New Roman" w:hAnsi="Times New Roman" w:cs="Times New Roman"/>
          <w:sz w:val="24"/>
          <w:szCs w:val="24"/>
        </w:rPr>
        <w:t xml:space="preserve">-ul găzduiește </w:t>
      </w:r>
      <w:r w:rsidR="000C6193">
        <w:rPr>
          <w:rFonts w:ascii="Times New Roman" w:hAnsi="Times New Roman" w:cs="Times New Roman"/>
          <w:sz w:val="24"/>
          <w:szCs w:val="24"/>
        </w:rPr>
        <w:t xml:space="preserve">atât </w:t>
      </w:r>
      <w:r w:rsidRPr="00335252">
        <w:rPr>
          <w:rFonts w:ascii="Times New Roman" w:hAnsi="Times New Roman" w:cs="Times New Roman"/>
          <w:sz w:val="24"/>
          <w:szCs w:val="24"/>
        </w:rPr>
        <w:t xml:space="preserve">un </w:t>
      </w:r>
      <w:r w:rsidRPr="001E3477">
        <w:rPr>
          <w:rFonts w:ascii="Times New Roman" w:hAnsi="Times New Roman" w:cs="Times New Roman"/>
          <w:i/>
          <w:iCs/>
          <w:sz w:val="24"/>
          <w:szCs w:val="24"/>
        </w:rPr>
        <w:t>broker</w:t>
      </w:r>
      <w:r w:rsidRPr="00335252">
        <w:rPr>
          <w:rFonts w:ascii="Times New Roman" w:hAnsi="Times New Roman" w:cs="Times New Roman"/>
          <w:sz w:val="24"/>
          <w:szCs w:val="24"/>
        </w:rPr>
        <w:t xml:space="preserve"> Mosquitto MQTT cât și aplicația ce colectează datele publicate și le transmite securizat folosind HTTPS către </w:t>
      </w:r>
      <w:r w:rsidRPr="001E3477">
        <w:rPr>
          <w:rFonts w:ascii="Times New Roman" w:hAnsi="Times New Roman" w:cs="Times New Roman"/>
          <w:i/>
          <w:iCs/>
          <w:sz w:val="24"/>
          <w:szCs w:val="24"/>
        </w:rPr>
        <w:t>Cloud</w:t>
      </w:r>
      <w:r w:rsidRPr="00335252">
        <w:rPr>
          <w:rFonts w:ascii="Times New Roman" w:hAnsi="Times New Roman" w:cs="Times New Roman"/>
          <w:sz w:val="24"/>
          <w:szCs w:val="24"/>
        </w:rPr>
        <w:t>.</w:t>
      </w:r>
    </w:p>
    <w:p w14:paraId="400A4D66" w14:textId="77777777" w:rsidR="00401FA3" w:rsidRPr="00CF335C" w:rsidRDefault="00401FA3" w:rsidP="00401FA3">
      <w:pPr>
        <w:pStyle w:val="ListParagraph"/>
        <w:numPr>
          <w:ilvl w:val="0"/>
          <w:numId w:val="14"/>
        </w:numPr>
        <w:rPr>
          <w:rFonts w:ascii="Times New Roman" w:hAnsi="Times New Roman" w:cs="Times New Roman"/>
          <w:b/>
          <w:bCs/>
          <w:sz w:val="24"/>
          <w:szCs w:val="24"/>
        </w:rPr>
      </w:pPr>
      <w:r w:rsidRPr="00CF335C">
        <w:rPr>
          <w:rFonts w:ascii="Times New Roman" w:hAnsi="Times New Roman" w:cs="Times New Roman"/>
          <w:b/>
          <w:bCs/>
          <w:sz w:val="24"/>
          <w:szCs w:val="24"/>
        </w:rPr>
        <w:t>Card MicroSD 32GB</w:t>
      </w:r>
    </w:p>
    <w:p w14:paraId="6648203D" w14:textId="63275CBA" w:rsidR="00401FA3" w:rsidRPr="00335252" w:rsidRDefault="00401FA3" w:rsidP="00401FA3">
      <w:pPr>
        <w:ind w:firstLine="708"/>
        <w:rPr>
          <w:rFonts w:ascii="Times New Roman" w:hAnsi="Times New Roman" w:cs="Times New Roman"/>
          <w:sz w:val="24"/>
          <w:szCs w:val="24"/>
        </w:rPr>
      </w:pPr>
      <w:r w:rsidRPr="00335252">
        <w:rPr>
          <w:rFonts w:ascii="Times New Roman" w:hAnsi="Times New Roman" w:cs="Times New Roman"/>
          <w:sz w:val="24"/>
          <w:szCs w:val="24"/>
        </w:rPr>
        <w:t>Cardul MicroSD este folosit pentru a dota Raspberry Pi-ul cu memorie non-volatilă, alegându-se capacitatea de 32GB pentru a permite instalarea sistemului de operare și a tuturor aplicațiilor necesare.</w:t>
      </w:r>
    </w:p>
    <w:p w14:paraId="7809AA5C" w14:textId="77777777" w:rsidR="00401FA3" w:rsidRPr="00D1418C" w:rsidRDefault="00401FA3" w:rsidP="00401FA3">
      <w:pPr>
        <w:ind w:firstLine="708"/>
        <w:rPr>
          <w:rFonts w:ascii="Times New Roman" w:hAnsi="Times New Roman" w:cs="Times New Roman"/>
          <w:sz w:val="24"/>
          <w:szCs w:val="24"/>
        </w:rPr>
      </w:pPr>
      <w:r w:rsidRPr="00335252">
        <w:rPr>
          <w:rFonts w:ascii="Times New Roman" w:hAnsi="Times New Roman" w:cs="Times New Roman"/>
          <w:sz w:val="24"/>
          <w:szCs w:val="24"/>
        </w:rPr>
        <w:t>Conectarea fizică a senzorilor cu placa de dezvoltare a fost efectuată conform tabelului de mai jos.</w:t>
      </w:r>
    </w:p>
    <w:tbl>
      <w:tblPr>
        <w:tblStyle w:val="GridTable4-Accent3"/>
        <w:tblW w:w="0" w:type="auto"/>
        <w:tblLook w:val="04A0" w:firstRow="1" w:lastRow="0" w:firstColumn="1" w:lastColumn="0" w:noHBand="0" w:noVBand="1"/>
      </w:tblPr>
      <w:tblGrid>
        <w:gridCol w:w="3020"/>
        <w:gridCol w:w="3020"/>
        <w:gridCol w:w="3020"/>
      </w:tblGrid>
      <w:tr w:rsidR="00401FA3" w:rsidRPr="00335252" w14:paraId="72B18678" w14:textId="77777777" w:rsidTr="00AC6F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25D98256" w14:textId="77777777" w:rsidR="00401FA3" w:rsidRPr="00335252" w:rsidRDefault="00401FA3" w:rsidP="00AC6F1B">
            <w:pPr>
              <w:jc w:val="center"/>
              <w:rPr>
                <w:rFonts w:ascii="Times New Roman" w:hAnsi="Times New Roman" w:cs="Times New Roman"/>
                <w:b w:val="0"/>
                <w:bCs w:val="0"/>
                <w:sz w:val="24"/>
                <w:szCs w:val="24"/>
              </w:rPr>
            </w:pPr>
            <w:r w:rsidRPr="00335252">
              <w:rPr>
                <w:rFonts w:ascii="Times New Roman" w:hAnsi="Times New Roman" w:cs="Times New Roman"/>
                <w:b w:val="0"/>
                <w:bCs w:val="0"/>
                <w:sz w:val="24"/>
                <w:szCs w:val="24"/>
              </w:rPr>
              <w:t>Componentă</w:t>
            </w:r>
          </w:p>
        </w:tc>
        <w:tc>
          <w:tcPr>
            <w:tcW w:w="3020" w:type="dxa"/>
          </w:tcPr>
          <w:p w14:paraId="2469DAE9" w14:textId="77777777" w:rsidR="00401FA3" w:rsidRPr="00335252" w:rsidRDefault="00401FA3" w:rsidP="00AC6F1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r w:rsidRPr="00335252">
              <w:rPr>
                <w:rFonts w:ascii="Times New Roman" w:hAnsi="Times New Roman" w:cs="Times New Roman"/>
                <w:b w:val="0"/>
                <w:bCs w:val="0"/>
                <w:sz w:val="24"/>
                <w:szCs w:val="24"/>
              </w:rPr>
              <w:t>Pin Componentă</w:t>
            </w:r>
          </w:p>
        </w:tc>
        <w:tc>
          <w:tcPr>
            <w:tcW w:w="3020" w:type="dxa"/>
          </w:tcPr>
          <w:p w14:paraId="0BFFE2EE" w14:textId="77777777" w:rsidR="00401FA3" w:rsidRPr="00335252" w:rsidRDefault="00401FA3" w:rsidP="00AC6F1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r w:rsidRPr="00335252">
              <w:rPr>
                <w:rFonts w:ascii="Times New Roman" w:hAnsi="Times New Roman" w:cs="Times New Roman"/>
                <w:b w:val="0"/>
                <w:bCs w:val="0"/>
                <w:sz w:val="24"/>
                <w:szCs w:val="24"/>
              </w:rPr>
              <w:t>Pin ESP8266</w:t>
            </w:r>
          </w:p>
        </w:tc>
      </w:tr>
      <w:tr w:rsidR="00401FA3" w:rsidRPr="00335252" w14:paraId="325AF20B" w14:textId="77777777" w:rsidTr="00AC6F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vMerge w:val="restart"/>
          </w:tcPr>
          <w:p w14:paraId="1F80AAC6" w14:textId="77777777" w:rsidR="00401FA3" w:rsidRPr="00335252" w:rsidRDefault="00401FA3" w:rsidP="00AC6F1B">
            <w:pPr>
              <w:jc w:val="center"/>
              <w:rPr>
                <w:rFonts w:ascii="Times New Roman" w:hAnsi="Times New Roman" w:cs="Times New Roman"/>
                <w:b w:val="0"/>
                <w:bCs w:val="0"/>
                <w:sz w:val="24"/>
                <w:szCs w:val="24"/>
              </w:rPr>
            </w:pPr>
          </w:p>
          <w:p w14:paraId="2624271A" w14:textId="77777777" w:rsidR="00401FA3" w:rsidRPr="00335252" w:rsidRDefault="00401FA3" w:rsidP="00AC6F1B">
            <w:pPr>
              <w:jc w:val="center"/>
              <w:rPr>
                <w:rFonts w:ascii="Times New Roman" w:hAnsi="Times New Roman" w:cs="Times New Roman"/>
                <w:b w:val="0"/>
                <w:bCs w:val="0"/>
                <w:sz w:val="24"/>
                <w:szCs w:val="24"/>
              </w:rPr>
            </w:pPr>
            <w:r w:rsidRPr="00335252">
              <w:rPr>
                <w:rFonts w:ascii="Times New Roman" w:hAnsi="Times New Roman" w:cs="Times New Roman"/>
                <w:b w:val="0"/>
                <w:bCs w:val="0"/>
                <w:sz w:val="24"/>
                <w:szCs w:val="24"/>
              </w:rPr>
              <w:t>DHT11</w:t>
            </w:r>
          </w:p>
        </w:tc>
        <w:tc>
          <w:tcPr>
            <w:tcW w:w="3020" w:type="dxa"/>
          </w:tcPr>
          <w:p w14:paraId="53FCDAA0" w14:textId="77777777" w:rsidR="00401FA3" w:rsidRPr="00335252" w:rsidRDefault="00401FA3" w:rsidP="00AC6F1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35252">
              <w:rPr>
                <w:rFonts w:ascii="Times New Roman" w:hAnsi="Times New Roman" w:cs="Times New Roman"/>
                <w:sz w:val="24"/>
                <w:szCs w:val="24"/>
              </w:rPr>
              <w:t>VCC</w:t>
            </w:r>
          </w:p>
        </w:tc>
        <w:tc>
          <w:tcPr>
            <w:tcW w:w="3020" w:type="dxa"/>
          </w:tcPr>
          <w:p w14:paraId="265BFF39" w14:textId="77777777" w:rsidR="00401FA3" w:rsidRPr="00335252" w:rsidRDefault="00401FA3" w:rsidP="00AC6F1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35252">
              <w:rPr>
                <w:rFonts w:ascii="Times New Roman" w:hAnsi="Times New Roman" w:cs="Times New Roman"/>
                <w:sz w:val="24"/>
                <w:szCs w:val="24"/>
              </w:rPr>
              <w:t>3V</w:t>
            </w:r>
          </w:p>
        </w:tc>
      </w:tr>
      <w:tr w:rsidR="00401FA3" w:rsidRPr="00335252" w14:paraId="45DD5918" w14:textId="77777777" w:rsidTr="00AC6F1B">
        <w:tc>
          <w:tcPr>
            <w:cnfStyle w:val="001000000000" w:firstRow="0" w:lastRow="0" w:firstColumn="1" w:lastColumn="0" w:oddVBand="0" w:evenVBand="0" w:oddHBand="0" w:evenHBand="0" w:firstRowFirstColumn="0" w:firstRowLastColumn="0" w:lastRowFirstColumn="0" w:lastRowLastColumn="0"/>
            <w:tcW w:w="3020" w:type="dxa"/>
            <w:vMerge/>
          </w:tcPr>
          <w:p w14:paraId="66045CA5" w14:textId="77777777" w:rsidR="00401FA3" w:rsidRPr="00335252" w:rsidRDefault="00401FA3" w:rsidP="00AC6F1B">
            <w:pPr>
              <w:jc w:val="center"/>
              <w:rPr>
                <w:rFonts w:ascii="Times New Roman" w:hAnsi="Times New Roman" w:cs="Times New Roman"/>
                <w:b w:val="0"/>
                <w:bCs w:val="0"/>
                <w:sz w:val="24"/>
                <w:szCs w:val="24"/>
              </w:rPr>
            </w:pPr>
          </w:p>
        </w:tc>
        <w:tc>
          <w:tcPr>
            <w:tcW w:w="3020" w:type="dxa"/>
          </w:tcPr>
          <w:p w14:paraId="50631F2D" w14:textId="77777777" w:rsidR="00401FA3" w:rsidRPr="00335252" w:rsidRDefault="00401FA3" w:rsidP="00AC6F1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35252">
              <w:rPr>
                <w:rFonts w:ascii="Times New Roman" w:hAnsi="Times New Roman" w:cs="Times New Roman"/>
                <w:sz w:val="24"/>
                <w:szCs w:val="24"/>
              </w:rPr>
              <w:t>DATA</w:t>
            </w:r>
          </w:p>
        </w:tc>
        <w:tc>
          <w:tcPr>
            <w:tcW w:w="3020" w:type="dxa"/>
          </w:tcPr>
          <w:p w14:paraId="05AFD725" w14:textId="77777777" w:rsidR="00401FA3" w:rsidRPr="00335252" w:rsidRDefault="00401FA3" w:rsidP="00AC6F1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35252">
              <w:rPr>
                <w:rFonts w:ascii="Times New Roman" w:hAnsi="Times New Roman" w:cs="Times New Roman"/>
                <w:sz w:val="24"/>
                <w:szCs w:val="24"/>
              </w:rPr>
              <w:t>D1</w:t>
            </w:r>
          </w:p>
        </w:tc>
      </w:tr>
      <w:tr w:rsidR="00401FA3" w:rsidRPr="00335252" w14:paraId="2B2F037F" w14:textId="77777777" w:rsidTr="00AC6F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vMerge/>
          </w:tcPr>
          <w:p w14:paraId="57AFBF77" w14:textId="77777777" w:rsidR="00401FA3" w:rsidRPr="00335252" w:rsidRDefault="00401FA3" w:rsidP="00AC6F1B">
            <w:pPr>
              <w:jc w:val="center"/>
              <w:rPr>
                <w:rFonts w:ascii="Times New Roman" w:hAnsi="Times New Roman" w:cs="Times New Roman"/>
                <w:b w:val="0"/>
                <w:bCs w:val="0"/>
                <w:sz w:val="24"/>
                <w:szCs w:val="24"/>
              </w:rPr>
            </w:pPr>
          </w:p>
        </w:tc>
        <w:tc>
          <w:tcPr>
            <w:tcW w:w="3020" w:type="dxa"/>
          </w:tcPr>
          <w:p w14:paraId="0C511897" w14:textId="77777777" w:rsidR="00401FA3" w:rsidRPr="00335252" w:rsidRDefault="00401FA3" w:rsidP="00AC6F1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35252">
              <w:rPr>
                <w:rFonts w:ascii="Times New Roman" w:hAnsi="Times New Roman" w:cs="Times New Roman"/>
                <w:sz w:val="24"/>
                <w:szCs w:val="24"/>
              </w:rPr>
              <w:t>GND</w:t>
            </w:r>
          </w:p>
        </w:tc>
        <w:tc>
          <w:tcPr>
            <w:tcW w:w="3020" w:type="dxa"/>
          </w:tcPr>
          <w:p w14:paraId="1E2922F6" w14:textId="77777777" w:rsidR="00401FA3" w:rsidRPr="00335252" w:rsidRDefault="00401FA3" w:rsidP="00AC6F1B">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35252">
              <w:rPr>
                <w:rFonts w:ascii="Times New Roman" w:hAnsi="Times New Roman" w:cs="Times New Roman"/>
                <w:sz w:val="24"/>
                <w:szCs w:val="24"/>
              </w:rPr>
              <w:t>G</w:t>
            </w:r>
          </w:p>
        </w:tc>
      </w:tr>
    </w:tbl>
    <w:p w14:paraId="45A5E798" w14:textId="77777777" w:rsidR="00401FA3" w:rsidRPr="00E17768" w:rsidRDefault="00401FA3" w:rsidP="00401FA3">
      <w:pPr>
        <w:pStyle w:val="Caption"/>
        <w:jc w:val="center"/>
        <w:rPr>
          <w:rFonts w:ascii="Times New Roman" w:hAnsi="Times New Roman" w:cs="Times New Roman"/>
          <w:sz w:val="24"/>
          <w:szCs w:val="24"/>
        </w:rPr>
      </w:pPr>
      <w:r w:rsidRPr="00E17768">
        <w:rPr>
          <w:rFonts w:ascii="Times New Roman" w:hAnsi="Times New Roman" w:cs="Times New Roman"/>
          <w:sz w:val="24"/>
          <w:szCs w:val="24"/>
        </w:rPr>
        <w:t>Tabel 3.2. Tabelul asociat schemei electrice</w:t>
      </w:r>
    </w:p>
    <w:p w14:paraId="08B27E80" w14:textId="77777777" w:rsidR="00401FA3" w:rsidRPr="00335252" w:rsidRDefault="00401FA3" w:rsidP="00401FA3">
      <w:pPr>
        <w:keepNext/>
        <w:jc w:val="center"/>
        <w:rPr>
          <w:rFonts w:ascii="Times New Roman" w:hAnsi="Times New Roman" w:cs="Times New Roman"/>
        </w:rPr>
      </w:pPr>
      <w:r w:rsidRPr="00335252">
        <w:rPr>
          <w:rFonts w:ascii="Times New Roman" w:hAnsi="Times New Roman" w:cs="Times New Roman"/>
          <w:noProof/>
        </w:rPr>
        <w:lastRenderedPageBreak/>
        <w:drawing>
          <wp:inline distT="0" distB="0" distL="0" distR="0" wp14:anchorId="423F0E3C" wp14:editId="55007377">
            <wp:extent cx="3254829" cy="3136714"/>
            <wp:effectExtent l="0" t="0" r="0" b="635"/>
            <wp:docPr id="4" name="Picture 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 schematic&#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3329554" cy="3208727"/>
                    </a:xfrm>
                    <a:prstGeom prst="rect">
                      <a:avLst/>
                    </a:prstGeom>
                  </pic:spPr>
                </pic:pic>
              </a:graphicData>
            </a:graphic>
          </wp:inline>
        </w:drawing>
      </w:r>
    </w:p>
    <w:p w14:paraId="42ABA487" w14:textId="77777777" w:rsidR="00401FA3" w:rsidRPr="00BD3D52" w:rsidRDefault="00401FA3" w:rsidP="00401FA3">
      <w:pPr>
        <w:pStyle w:val="Caption"/>
        <w:jc w:val="center"/>
        <w:rPr>
          <w:rFonts w:ascii="Times New Roman" w:hAnsi="Times New Roman" w:cs="Times New Roman"/>
          <w:sz w:val="24"/>
          <w:szCs w:val="24"/>
        </w:rPr>
      </w:pPr>
      <w:r w:rsidRPr="00BD3D52">
        <w:rPr>
          <w:rFonts w:ascii="Times New Roman" w:hAnsi="Times New Roman" w:cs="Times New Roman"/>
          <w:sz w:val="24"/>
          <w:szCs w:val="24"/>
        </w:rPr>
        <w:t>Figura 3.3. Schema electrică</w:t>
      </w:r>
    </w:p>
    <w:p w14:paraId="4DD3B971" w14:textId="3A0AC76D" w:rsidR="00401FA3" w:rsidRPr="00873D7B" w:rsidRDefault="00401FA3" w:rsidP="00401FA3">
      <w:pPr>
        <w:ind w:firstLine="708"/>
        <w:rPr>
          <w:rFonts w:ascii="Times New Roman" w:hAnsi="Times New Roman" w:cs="Times New Roman"/>
          <w:sz w:val="24"/>
          <w:szCs w:val="24"/>
        </w:rPr>
      </w:pPr>
      <w:r w:rsidRPr="00873D7B">
        <w:rPr>
          <w:rFonts w:ascii="Times New Roman" w:hAnsi="Times New Roman" w:cs="Times New Roman"/>
          <w:sz w:val="24"/>
          <w:szCs w:val="24"/>
        </w:rPr>
        <w:t>Pentru stratul de percepție al nodului, senzorul de umiditate și temperatură DHT11 a fost conectat la placa de dezvoltare ESP8266. Aceast</w:t>
      </w:r>
      <w:r>
        <w:rPr>
          <w:rFonts w:ascii="Times New Roman" w:hAnsi="Times New Roman" w:cs="Times New Roman"/>
          <w:sz w:val="24"/>
          <w:szCs w:val="24"/>
        </w:rPr>
        <w:t>ă</w:t>
      </w:r>
      <w:r w:rsidRPr="00873D7B">
        <w:rPr>
          <w:rFonts w:ascii="Times New Roman" w:hAnsi="Times New Roman" w:cs="Times New Roman"/>
          <w:sz w:val="24"/>
          <w:szCs w:val="24"/>
        </w:rPr>
        <w:t xml:space="preserve"> placă de dezvoltare este dotată cu 17 pini GPIO, având suport pentru interfețele SPI, I2C, UART dar </w:t>
      </w:r>
      <w:r>
        <w:rPr>
          <w:rFonts w:ascii="Times New Roman" w:hAnsi="Times New Roman" w:cs="Times New Roman"/>
          <w:sz w:val="24"/>
          <w:szCs w:val="24"/>
        </w:rPr>
        <w:t>ș</w:t>
      </w:r>
      <w:r w:rsidRPr="00873D7B">
        <w:rPr>
          <w:rFonts w:ascii="Times New Roman" w:hAnsi="Times New Roman" w:cs="Times New Roman"/>
          <w:sz w:val="24"/>
          <w:szCs w:val="24"/>
        </w:rPr>
        <w:t xml:space="preserve">i Analog-to-Digital pe 10 biți. Alimentarea senzorului a fost efectuată folosind pinul de 3V prezent pe placă, voltaj permis conform fișei tehnice a acestuia. Pinul de date a fost ulterior conectat direct către pinul GPIO5, marcat pe placă </w:t>
      </w:r>
      <w:r w:rsidR="00110055">
        <w:rPr>
          <w:rFonts w:ascii="Times New Roman" w:hAnsi="Times New Roman" w:cs="Times New Roman"/>
          <w:sz w:val="24"/>
          <w:szCs w:val="24"/>
        </w:rPr>
        <w:t xml:space="preserve">cu simbolul </w:t>
      </w:r>
      <w:r w:rsidRPr="00873D7B">
        <w:rPr>
          <w:rFonts w:ascii="Times New Roman" w:hAnsi="Times New Roman" w:cs="Times New Roman"/>
          <w:sz w:val="24"/>
          <w:szCs w:val="24"/>
        </w:rPr>
        <w:t>D1, iar împământarea a fost legată de pinul G</w:t>
      </w:r>
      <w:r>
        <w:rPr>
          <w:rFonts w:ascii="Times New Roman" w:hAnsi="Times New Roman" w:cs="Times New Roman"/>
          <w:sz w:val="24"/>
          <w:szCs w:val="24"/>
        </w:rPr>
        <w:t>, conform surse</w:t>
      </w:r>
      <w:r w:rsidR="00352957">
        <w:rPr>
          <w:rFonts w:ascii="Times New Roman" w:hAnsi="Times New Roman" w:cs="Times New Roman"/>
          <w:sz w:val="24"/>
          <w:szCs w:val="24"/>
        </w:rPr>
        <w:t xml:space="preserve">i </w:t>
      </w:r>
      <w:sdt>
        <w:sdtPr>
          <w:rPr>
            <w:rFonts w:ascii="Times New Roman" w:hAnsi="Times New Roman" w:cs="Times New Roman"/>
            <w:sz w:val="24"/>
            <w:szCs w:val="24"/>
          </w:rPr>
          <w:id w:val="42111465"/>
          <w:citation/>
        </w:sdtPr>
        <w:sdtEndPr/>
        <w:sdtContent>
          <w:r w:rsidR="00352957">
            <w:rPr>
              <w:rFonts w:ascii="Times New Roman" w:hAnsi="Times New Roman" w:cs="Times New Roman"/>
              <w:sz w:val="24"/>
              <w:szCs w:val="24"/>
            </w:rPr>
            <w:fldChar w:fldCharType="begin"/>
          </w:r>
          <w:r w:rsidR="008117B5">
            <w:rPr>
              <w:rFonts w:ascii="Times New Roman" w:hAnsi="Times New Roman" w:cs="Times New Roman"/>
              <w:sz w:val="24"/>
              <w:szCs w:val="24"/>
            </w:rPr>
            <w:instrText xml:space="preserve">CITATION Als20 \l 1033 </w:instrText>
          </w:r>
          <w:r w:rsidR="00352957">
            <w:rPr>
              <w:rFonts w:ascii="Times New Roman" w:hAnsi="Times New Roman" w:cs="Times New Roman"/>
              <w:sz w:val="24"/>
              <w:szCs w:val="24"/>
            </w:rPr>
            <w:fldChar w:fldCharType="separate"/>
          </w:r>
          <w:r w:rsidR="00237586" w:rsidRPr="00237586">
            <w:rPr>
              <w:rFonts w:ascii="Times New Roman" w:hAnsi="Times New Roman" w:cs="Times New Roman"/>
              <w:noProof/>
              <w:sz w:val="24"/>
              <w:szCs w:val="24"/>
            </w:rPr>
            <w:t>[7]</w:t>
          </w:r>
          <w:r w:rsidR="00352957">
            <w:rPr>
              <w:rFonts w:ascii="Times New Roman" w:hAnsi="Times New Roman" w:cs="Times New Roman"/>
              <w:sz w:val="24"/>
              <w:szCs w:val="24"/>
            </w:rPr>
            <w:fldChar w:fldCharType="end"/>
          </w:r>
        </w:sdtContent>
      </w:sdt>
      <w:r w:rsidRPr="00873D7B">
        <w:rPr>
          <w:rFonts w:ascii="Times New Roman" w:hAnsi="Times New Roman" w:cs="Times New Roman"/>
          <w:sz w:val="24"/>
          <w:szCs w:val="24"/>
        </w:rPr>
        <w:t xml:space="preserve">. </w:t>
      </w:r>
    </w:p>
    <w:p w14:paraId="4E7DFB31" w14:textId="77777777" w:rsidR="00401FA3" w:rsidRPr="00335252" w:rsidRDefault="00401FA3" w:rsidP="00401FA3">
      <w:pPr>
        <w:ind w:firstLine="360"/>
        <w:rPr>
          <w:rFonts w:ascii="Times New Roman" w:hAnsi="Times New Roman" w:cs="Times New Roman"/>
          <w:sz w:val="24"/>
          <w:szCs w:val="24"/>
        </w:rPr>
      </w:pPr>
    </w:p>
    <w:p w14:paraId="521A6A28" w14:textId="77777777" w:rsidR="00401FA3" w:rsidRPr="00335252" w:rsidRDefault="00401FA3" w:rsidP="00401FA3">
      <w:pPr>
        <w:pStyle w:val="Heading2"/>
        <w:rPr>
          <w:rFonts w:ascii="Times New Roman" w:hAnsi="Times New Roman" w:cs="Times New Roman"/>
          <w:sz w:val="28"/>
          <w:szCs w:val="28"/>
        </w:rPr>
      </w:pPr>
      <w:bookmarkStart w:id="57" w:name="_Toc106396818"/>
      <w:r>
        <w:rPr>
          <w:rFonts w:ascii="Times New Roman" w:hAnsi="Times New Roman" w:cs="Times New Roman"/>
          <w:sz w:val="28"/>
          <w:szCs w:val="28"/>
        </w:rPr>
        <w:t>III</w:t>
      </w:r>
      <w:r w:rsidRPr="00335252">
        <w:rPr>
          <w:rFonts w:ascii="Times New Roman" w:hAnsi="Times New Roman" w:cs="Times New Roman"/>
          <w:sz w:val="28"/>
          <w:szCs w:val="28"/>
        </w:rPr>
        <w:t>.3. Descrierea nodului IoT</w:t>
      </w:r>
      <w:bookmarkEnd w:id="57"/>
    </w:p>
    <w:p w14:paraId="5A6754D3" w14:textId="7C25162E" w:rsidR="00401FA3" w:rsidRPr="00335252" w:rsidRDefault="00401FA3" w:rsidP="00401FA3">
      <w:pPr>
        <w:rPr>
          <w:rFonts w:ascii="Times New Roman" w:hAnsi="Times New Roman" w:cs="Times New Roman"/>
          <w:sz w:val="24"/>
          <w:szCs w:val="24"/>
        </w:rPr>
      </w:pPr>
      <w:r w:rsidRPr="00335252">
        <w:rPr>
          <w:rFonts w:ascii="Times New Roman" w:hAnsi="Times New Roman" w:cs="Times New Roman"/>
          <w:sz w:val="24"/>
          <w:szCs w:val="24"/>
        </w:rPr>
        <w:tab/>
        <w:t>Nodurile IoT sunt constituite din plăci de dezvoltare ESP8266 având conectate pe interfața serială diverși senzori. Un exemplu de acest fel ar fi senzor</w:t>
      </w:r>
      <w:r w:rsidR="00110055">
        <w:rPr>
          <w:rFonts w:ascii="Times New Roman" w:hAnsi="Times New Roman" w:cs="Times New Roman"/>
          <w:sz w:val="24"/>
          <w:szCs w:val="24"/>
        </w:rPr>
        <w:t>ul</w:t>
      </w:r>
      <w:r w:rsidRPr="00335252">
        <w:rPr>
          <w:rFonts w:ascii="Times New Roman" w:hAnsi="Times New Roman" w:cs="Times New Roman"/>
          <w:sz w:val="24"/>
          <w:szCs w:val="24"/>
        </w:rPr>
        <w:t xml:space="preserve"> de umiditate(%) și temperatură(◦C)</w:t>
      </w:r>
      <w:r w:rsidR="00110055">
        <w:rPr>
          <w:rFonts w:ascii="Times New Roman" w:hAnsi="Times New Roman" w:cs="Times New Roman"/>
          <w:sz w:val="24"/>
          <w:szCs w:val="24"/>
        </w:rPr>
        <w:t xml:space="preserve"> </w:t>
      </w:r>
      <w:r w:rsidR="00110055" w:rsidRPr="00110055">
        <w:rPr>
          <w:rFonts w:ascii="Times New Roman" w:hAnsi="Times New Roman" w:cs="Times New Roman"/>
          <w:sz w:val="24"/>
          <w:szCs w:val="24"/>
        </w:rPr>
        <w:t>DHT11</w:t>
      </w:r>
      <w:r w:rsidRPr="00335252">
        <w:rPr>
          <w:rFonts w:ascii="Times New Roman" w:hAnsi="Times New Roman" w:cs="Times New Roman"/>
          <w:sz w:val="24"/>
          <w:szCs w:val="24"/>
        </w:rPr>
        <w:t xml:space="preserve">. </w:t>
      </w:r>
      <w:r w:rsidR="00162C29">
        <w:rPr>
          <w:rFonts w:ascii="Times New Roman" w:hAnsi="Times New Roman" w:cs="Times New Roman"/>
          <w:sz w:val="24"/>
          <w:szCs w:val="24"/>
        </w:rPr>
        <w:t xml:space="preserve">Nodurile IoT </w:t>
      </w:r>
      <w:r w:rsidRPr="00335252">
        <w:rPr>
          <w:rFonts w:ascii="Times New Roman" w:hAnsi="Times New Roman" w:cs="Times New Roman"/>
          <w:sz w:val="24"/>
          <w:szCs w:val="24"/>
        </w:rPr>
        <w:t xml:space="preserve">comunică cu </w:t>
      </w:r>
      <w:r w:rsidRPr="00D52B29">
        <w:rPr>
          <w:rFonts w:ascii="Times New Roman" w:hAnsi="Times New Roman" w:cs="Times New Roman"/>
          <w:i/>
          <w:iCs/>
          <w:sz w:val="24"/>
          <w:szCs w:val="24"/>
        </w:rPr>
        <w:t>gateway</w:t>
      </w:r>
      <w:r w:rsidRPr="00335252">
        <w:rPr>
          <w:rFonts w:ascii="Times New Roman" w:hAnsi="Times New Roman" w:cs="Times New Roman"/>
          <w:sz w:val="24"/>
          <w:szCs w:val="24"/>
        </w:rPr>
        <w:t xml:space="preserve">-ul prin intermediul protocolului la nivel de aplicație MQTT, iar la nivel de transport </w:t>
      </w:r>
      <w:r w:rsidR="00162C29">
        <w:rPr>
          <w:rFonts w:ascii="Times New Roman" w:hAnsi="Times New Roman" w:cs="Times New Roman"/>
          <w:sz w:val="24"/>
          <w:szCs w:val="24"/>
        </w:rPr>
        <w:t xml:space="preserve">prin </w:t>
      </w:r>
      <w:r w:rsidRPr="00335252">
        <w:rPr>
          <w:rFonts w:ascii="Times New Roman" w:hAnsi="Times New Roman" w:cs="Times New Roman"/>
          <w:sz w:val="24"/>
          <w:szCs w:val="24"/>
        </w:rPr>
        <w:t>TCP.</w:t>
      </w:r>
    </w:p>
    <w:p w14:paraId="492E09C1" w14:textId="7C072EFC" w:rsidR="00401FA3" w:rsidRPr="00335252" w:rsidRDefault="00401FA3" w:rsidP="00401FA3">
      <w:pPr>
        <w:ind w:firstLine="708"/>
        <w:rPr>
          <w:rFonts w:ascii="Times New Roman" w:hAnsi="Times New Roman" w:cs="Times New Roman"/>
          <w:sz w:val="24"/>
          <w:szCs w:val="24"/>
        </w:rPr>
      </w:pPr>
      <w:r w:rsidRPr="00335252">
        <w:rPr>
          <w:rFonts w:ascii="Times New Roman" w:hAnsi="Times New Roman" w:cs="Times New Roman"/>
          <w:sz w:val="24"/>
          <w:szCs w:val="24"/>
        </w:rPr>
        <w:t>Aceste</w:t>
      </w:r>
      <w:r w:rsidR="00162C29">
        <w:rPr>
          <w:rFonts w:ascii="Times New Roman" w:hAnsi="Times New Roman" w:cs="Times New Roman"/>
          <w:sz w:val="24"/>
          <w:szCs w:val="24"/>
        </w:rPr>
        <w:t xml:space="preserve"> noduri</w:t>
      </w:r>
      <w:r w:rsidRPr="00335252">
        <w:rPr>
          <w:rFonts w:ascii="Times New Roman" w:hAnsi="Times New Roman" w:cs="Times New Roman"/>
          <w:sz w:val="24"/>
          <w:szCs w:val="24"/>
        </w:rPr>
        <w:t xml:space="preserve"> sunt conectate la rețeaua Wi-Fi de tip intranet, ele nefiind menite să se conecteze în internet din considerente de securitate. Datele recepționate de la senzori sunt trimise prin intermediul protocolului MQTT. Concret, nodurile publică pe același topic, fiind clienți MQTT. Plasarea nodurilor în intranet a fost aleasă strategic, permițând economisirea bateriei și limitarea consumului de resurse prin renunțarea implementării securității la nivel de transport prin TLS, bazându-se strict pe confidențialitatea oferită de către WPA3-PSK la nivelul legăturii de date. Autentificarea nodurilor la </w:t>
      </w:r>
      <w:r w:rsidRPr="00D52B29">
        <w:rPr>
          <w:rFonts w:ascii="Times New Roman" w:hAnsi="Times New Roman" w:cs="Times New Roman"/>
          <w:i/>
          <w:iCs/>
          <w:sz w:val="24"/>
          <w:szCs w:val="24"/>
        </w:rPr>
        <w:t>broker</w:t>
      </w:r>
      <w:r w:rsidRPr="00335252">
        <w:rPr>
          <w:rFonts w:ascii="Times New Roman" w:hAnsi="Times New Roman" w:cs="Times New Roman"/>
          <w:sz w:val="24"/>
          <w:szCs w:val="24"/>
        </w:rPr>
        <w:t xml:space="preserve"> se face pe baza unor </w:t>
      </w:r>
      <w:proofErr w:type="spellStart"/>
      <w:r w:rsidRPr="00335252">
        <w:rPr>
          <w:rFonts w:ascii="Times New Roman" w:hAnsi="Times New Roman" w:cs="Times New Roman"/>
          <w:sz w:val="24"/>
          <w:szCs w:val="24"/>
        </w:rPr>
        <w:t>credențiale</w:t>
      </w:r>
      <w:proofErr w:type="spellEnd"/>
      <w:r w:rsidRPr="00335252">
        <w:rPr>
          <w:rFonts w:ascii="Times New Roman" w:hAnsi="Times New Roman" w:cs="Times New Roman"/>
          <w:sz w:val="24"/>
          <w:szCs w:val="24"/>
        </w:rPr>
        <w:t xml:space="preserve"> </w:t>
      </w:r>
      <w:r w:rsidR="00CF335C">
        <w:rPr>
          <w:rFonts w:ascii="Times New Roman" w:hAnsi="Times New Roman" w:cs="Times New Roman"/>
          <w:sz w:val="24"/>
          <w:szCs w:val="24"/>
        </w:rPr>
        <w:t>scrise</w:t>
      </w:r>
      <w:r w:rsidR="00CF335C" w:rsidRPr="00335252">
        <w:rPr>
          <w:rFonts w:ascii="Times New Roman" w:hAnsi="Times New Roman" w:cs="Times New Roman"/>
          <w:sz w:val="24"/>
          <w:szCs w:val="24"/>
        </w:rPr>
        <w:t xml:space="preserve"> </w:t>
      </w:r>
      <w:r w:rsidR="00162C29">
        <w:rPr>
          <w:rFonts w:ascii="Times New Roman" w:hAnsi="Times New Roman" w:cs="Times New Roman"/>
          <w:sz w:val="24"/>
          <w:szCs w:val="24"/>
        </w:rPr>
        <w:t>î</w:t>
      </w:r>
      <w:r w:rsidRPr="00335252">
        <w:rPr>
          <w:rFonts w:ascii="Times New Roman" w:hAnsi="Times New Roman" w:cs="Times New Roman"/>
          <w:sz w:val="24"/>
          <w:szCs w:val="24"/>
        </w:rPr>
        <w:t xml:space="preserve">n </w:t>
      </w:r>
      <w:r w:rsidRPr="00335252">
        <w:rPr>
          <w:rFonts w:ascii="Times New Roman" w:hAnsi="Times New Roman" w:cs="Times New Roman"/>
          <w:sz w:val="24"/>
          <w:szCs w:val="24"/>
        </w:rPr>
        <w:lastRenderedPageBreak/>
        <w:t>EEPROM. De îndată ce nodurile sunt conectate la Wi</w:t>
      </w:r>
      <w:r>
        <w:rPr>
          <w:rFonts w:ascii="Times New Roman" w:hAnsi="Times New Roman" w:cs="Times New Roman"/>
          <w:sz w:val="24"/>
          <w:szCs w:val="24"/>
        </w:rPr>
        <w:t>-</w:t>
      </w:r>
      <w:r w:rsidRPr="00335252">
        <w:rPr>
          <w:rFonts w:ascii="Times New Roman" w:hAnsi="Times New Roman" w:cs="Times New Roman"/>
          <w:sz w:val="24"/>
          <w:szCs w:val="24"/>
        </w:rPr>
        <w:t xml:space="preserve">Fi, acestea vor începe să trimită date către </w:t>
      </w:r>
      <w:r w:rsidRPr="00D52B29">
        <w:rPr>
          <w:rFonts w:ascii="Times New Roman" w:hAnsi="Times New Roman" w:cs="Times New Roman"/>
          <w:i/>
          <w:iCs/>
          <w:sz w:val="24"/>
          <w:szCs w:val="24"/>
        </w:rPr>
        <w:t>broker</w:t>
      </w:r>
      <w:r w:rsidRPr="00335252">
        <w:rPr>
          <w:rFonts w:ascii="Times New Roman" w:hAnsi="Times New Roman" w:cs="Times New Roman"/>
          <w:sz w:val="24"/>
          <w:szCs w:val="24"/>
        </w:rPr>
        <w:t xml:space="preserve">, nefiind necesară o configurare adițională. </w:t>
      </w:r>
    </w:p>
    <w:p w14:paraId="0639088F" w14:textId="7112A074" w:rsidR="00401FA3" w:rsidRPr="00335252" w:rsidRDefault="00401FA3" w:rsidP="00401FA3">
      <w:pPr>
        <w:ind w:firstLine="708"/>
        <w:rPr>
          <w:rFonts w:ascii="Times New Roman" w:hAnsi="Times New Roman" w:cs="Times New Roman"/>
          <w:sz w:val="24"/>
          <w:szCs w:val="24"/>
        </w:rPr>
      </w:pPr>
      <w:r w:rsidRPr="00335252">
        <w:rPr>
          <w:rFonts w:ascii="Times New Roman" w:hAnsi="Times New Roman" w:cs="Times New Roman"/>
          <w:sz w:val="24"/>
          <w:szCs w:val="24"/>
        </w:rPr>
        <w:t xml:space="preserve">Dezvoltarea componentei </w:t>
      </w:r>
      <w:r w:rsidRPr="00D52B29">
        <w:rPr>
          <w:rFonts w:ascii="Times New Roman" w:hAnsi="Times New Roman" w:cs="Times New Roman"/>
          <w:i/>
          <w:iCs/>
          <w:sz w:val="24"/>
          <w:szCs w:val="24"/>
        </w:rPr>
        <w:t>software</w:t>
      </w:r>
      <w:r w:rsidRPr="00335252">
        <w:rPr>
          <w:rFonts w:ascii="Times New Roman" w:hAnsi="Times New Roman" w:cs="Times New Roman"/>
          <w:sz w:val="24"/>
          <w:szCs w:val="24"/>
        </w:rPr>
        <w:t xml:space="preserve"> aferente nodului IoT a fost făcută în </w:t>
      </w:r>
      <w:r w:rsidRPr="00D52B29">
        <w:rPr>
          <w:rFonts w:ascii="Times New Roman" w:hAnsi="Times New Roman" w:cs="Times New Roman"/>
          <w:i/>
          <w:iCs/>
          <w:sz w:val="24"/>
          <w:szCs w:val="24"/>
        </w:rPr>
        <w:t>framework</w:t>
      </w:r>
      <w:r w:rsidRPr="00335252">
        <w:rPr>
          <w:rFonts w:ascii="Times New Roman" w:hAnsi="Times New Roman" w:cs="Times New Roman"/>
          <w:sz w:val="24"/>
          <w:szCs w:val="24"/>
        </w:rPr>
        <w:t>-ul Arduino, ce permite folosirea limbajului C++ și o paradigmă orientată obiect. De asemenea, conform sugestiei din documentație</w:t>
      </w:r>
      <w:r w:rsidR="00937C49">
        <w:rPr>
          <w:rFonts w:ascii="Times New Roman" w:hAnsi="Times New Roman" w:cs="Times New Roman"/>
          <w:sz w:val="24"/>
          <w:szCs w:val="24"/>
        </w:rPr>
        <w:t xml:space="preserve"> </w:t>
      </w:r>
      <w:sdt>
        <w:sdtPr>
          <w:rPr>
            <w:rFonts w:ascii="Times New Roman" w:hAnsi="Times New Roman" w:cs="Times New Roman"/>
            <w:sz w:val="24"/>
            <w:szCs w:val="24"/>
          </w:rPr>
          <w:id w:val="-2098314970"/>
          <w:citation/>
        </w:sdtPr>
        <w:sdtEndPr/>
        <w:sdtContent>
          <w:r w:rsidR="00937C49">
            <w:rPr>
              <w:rFonts w:ascii="Times New Roman" w:hAnsi="Times New Roman" w:cs="Times New Roman"/>
              <w:sz w:val="24"/>
              <w:szCs w:val="24"/>
            </w:rPr>
            <w:fldChar w:fldCharType="begin"/>
          </w:r>
          <w:r w:rsidR="008117B5">
            <w:rPr>
              <w:rFonts w:ascii="Times New Roman" w:hAnsi="Times New Roman" w:cs="Times New Roman"/>
              <w:sz w:val="24"/>
              <w:szCs w:val="24"/>
            </w:rPr>
            <w:instrText xml:space="preserve">CITATION Esp \l 1033 </w:instrText>
          </w:r>
          <w:r w:rsidR="00937C49">
            <w:rPr>
              <w:rFonts w:ascii="Times New Roman" w:hAnsi="Times New Roman" w:cs="Times New Roman"/>
              <w:sz w:val="24"/>
              <w:szCs w:val="24"/>
            </w:rPr>
            <w:fldChar w:fldCharType="separate"/>
          </w:r>
          <w:r w:rsidR="00237586" w:rsidRPr="00237586">
            <w:rPr>
              <w:rFonts w:ascii="Times New Roman" w:hAnsi="Times New Roman" w:cs="Times New Roman"/>
              <w:noProof/>
              <w:sz w:val="24"/>
              <w:szCs w:val="24"/>
            </w:rPr>
            <w:t>[8]</w:t>
          </w:r>
          <w:r w:rsidR="00937C49">
            <w:rPr>
              <w:rFonts w:ascii="Times New Roman" w:hAnsi="Times New Roman" w:cs="Times New Roman"/>
              <w:sz w:val="24"/>
              <w:szCs w:val="24"/>
            </w:rPr>
            <w:fldChar w:fldCharType="end"/>
          </w:r>
        </w:sdtContent>
      </w:sdt>
      <w:r w:rsidRPr="00335252">
        <w:rPr>
          <w:rFonts w:ascii="Times New Roman" w:hAnsi="Times New Roman" w:cs="Times New Roman"/>
          <w:sz w:val="24"/>
          <w:szCs w:val="24"/>
        </w:rPr>
        <w:t xml:space="preserve">, abstractizarea sistemului de asamblare a </w:t>
      </w:r>
      <w:r w:rsidR="005A6F1F">
        <w:rPr>
          <w:rFonts w:ascii="Times New Roman" w:hAnsi="Times New Roman" w:cs="Times New Roman"/>
          <w:sz w:val="24"/>
          <w:szCs w:val="24"/>
        </w:rPr>
        <w:t xml:space="preserve">codului </w:t>
      </w:r>
      <w:r w:rsidRPr="00335252">
        <w:rPr>
          <w:rFonts w:ascii="Times New Roman" w:hAnsi="Times New Roman" w:cs="Times New Roman"/>
          <w:sz w:val="24"/>
          <w:szCs w:val="24"/>
        </w:rPr>
        <w:t>binar și de gestionare a dependențelor a fost realizată cu ajutorul extensiei de Visual Studio Code numită PlatformIO. Această extensie permite</w:t>
      </w:r>
      <w:r w:rsidR="005A6F1F">
        <w:rPr>
          <w:rFonts w:ascii="Times New Roman" w:hAnsi="Times New Roman" w:cs="Times New Roman"/>
          <w:sz w:val="24"/>
          <w:szCs w:val="24"/>
        </w:rPr>
        <w:t>,</w:t>
      </w:r>
      <w:r w:rsidRPr="00335252">
        <w:rPr>
          <w:rFonts w:ascii="Times New Roman" w:hAnsi="Times New Roman" w:cs="Times New Roman"/>
          <w:sz w:val="24"/>
          <w:szCs w:val="24"/>
        </w:rPr>
        <w:t xml:space="preserve"> de asemenea</w:t>
      </w:r>
      <w:r w:rsidR="005A6F1F">
        <w:rPr>
          <w:rFonts w:ascii="Times New Roman" w:hAnsi="Times New Roman" w:cs="Times New Roman"/>
          <w:sz w:val="24"/>
          <w:szCs w:val="24"/>
        </w:rPr>
        <w:t>,</w:t>
      </w:r>
      <w:r w:rsidRPr="00335252">
        <w:rPr>
          <w:rFonts w:ascii="Times New Roman" w:hAnsi="Times New Roman" w:cs="Times New Roman"/>
          <w:sz w:val="24"/>
          <w:szCs w:val="24"/>
        </w:rPr>
        <w:t xml:space="preserve"> și un sistem avansat de completare și sugestie a codului, suport pentru depanare</w:t>
      </w:r>
      <w:r>
        <w:rPr>
          <w:rFonts w:ascii="Times New Roman" w:hAnsi="Times New Roman" w:cs="Times New Roman"/>
          <w:sz w:val="24"/>
          <w:szCs w:val="24"/>
        </w:rPr>
        <w:t xml:space="preserve">, dar </w:t>
      </w:r>
      <w:r w:rsidRPr="00335252">
        <w:rPr>
          <w:rFonts w:ascii="Times New Roman" w:hAnsi="Times New Roman" w:cs="Times New Roman"/>
          <w:sz w:val="24"/>
          <w:szCs w:val="24"/>
        </w:rPr>
        <w:t xml:space="preserve">și o portabilitate a codului ridicată. Compilatorul folosit este o versiune modificată a GCC (GNU </w:t>
      </w:r>
      <w:r w:rsidRPr="00CE1B8D">
        <w:rPr>
          <w:rFonts w:ascii="Times New Roman" w:hAnsi="Times New Roman" w:cs="Times New Roman"/>
          <w:i/>
          <w:iCs/>
          <w:sz w:val="24"/>
          <w:szCs w:val="24"/>
        </w:rPr>
        <w:t>Compiler Collection</w:t>
      </w:r>
      <w:r w:rsidRPr="00335252">
        <w:rPr>
          <w:rFonts w:ascii="Times New Roman" w:hAnsi="Times New Roman" w:cs="Times New Roman"/>
          <w:sz w:val="24"/>
          <w:szCs w:val="24"/>
        </w:rPr>
        <w:t xml:space="preserve">), ce suportă standardul C++ 11 și un subset al librăriei </w:t>
      </w:r>
      <w:r w:rsidRPr="00335252">
        <w:rPr>
          <w:rFonts w:ascii="Times New Roman" w:hAnsi="Times New Roman" w:cs="Times New Roman"/>
          <w:i/>
          <w:iCs/>
          <w:sz w:val="24"/>
          <w:szCs w:val="24"/>
        </w:rPr>
        <w:t xml:space="preserve">std </w:t>
      </w:r>
      <w:r w:rsidRPr="00335252">
        <w:rPr>
          <w:rFonts w:ascii="Times New Roman" w:hAnsi="Times New Roman" w:cs="Times New Roman"/>
          <w:sz w:val="24"/>
          <w:szCs w:val="24"/>
        </w:rPr>
        <w:t xml:space="preserve">pe lângă librăriile specifice </w:t>
      </w:r>
      <w:r w:rsidRPr="00D52B29">
        <w:rPr>
          <w:rFonts w:ascii="Times New Roman" w:hAnsi="Times New Roman" w:cs="Times New Roman"/>
          <w:i/>
          <w:iCs/>
          <w:sz w:val="24"/>
          <w:szCs w:val="24"/>
        </w:rPr>
        <w:t>framework</w:t>
      </w:r>
      <w:r w:rsidRPr="00335252">
        <w:rPr>
          <w:rFonts w:ascii="Times New Roman" w:hAnsi="Times New Roman" w:cs="Times New Roman"/>
          <w:sz w:val="24"/>
          <w:szCs w:val="24"/>
        </w:rPr>
        <w:t>-ului Arduino</w:t>
      </w:r>
      <w:r>
        <w:rPr>
          <w:rFonts w:ascii="Times New Roman" w:hAnsi="Times New Roman" w:cs="Times New Roman"/>
          <w:sz w:val="24"/>
          <w:szCs w:val="24"/>
        </w:rPr>
        <w:t xml:space="preserve">. Acesta conține și </w:t>
      </w:r>
      <w:r w:rsidRPr="00335252">
        <w:rPr>
          <w:rFonts w:ascii="Times New Roman" w:hAnsi="Times New Roman" w:cs="Times New Roman"/>
          <w:sz w:val="24"/>
          <w:szCs w:val="24"/>
        </w:rPr>
        <w:t xml:space="preserve">librării destinate accesării funcțiilor prezente pe ESP8266, precum Wi-Fi sau </w:t>
      </w:r>
      <w:r>
        <w:rPr>
          <w:rFonts w:ascii="Times New Roman" w:hAnsi="Times New Roman" w:cs="Times New Roman"/>
          <w:sz w:val="24"/>
          <w:szCs w:val="24"/>
        </w:rPr>
        <w:t xml:space="preserve">librării ce oferă </w:t>
      </w:r>
      <w:r w:rsidRPr="00335252">
        <w:rPr>
          <w:rFonts w:ascii="Times New Roman" w:hAnsi="Times New Roman" w:cs="Times New Roman"/>
          <w:sz w:val="24"/>
          <w:szCs w:val="24"/>
        </w:rPr>
        <w:t>posibilitatea de a restarta nodul programatic. Pe lângă librăriile standard oferite, dependen</w:t>
      </w:r>
      <w:r>
        <w:rPr>
          <w:rFonts w:ascii="Times New Roman" w:hAnsi="Times New Roman" w:cs="Times New Roman"/>
          <w:sz w:val="24"/>
          <w:szCs w:val="24"/>
        </w:rPr>
        <w:t>ț</w:t>
      </w:r>
      <w:r w:rsidRPr="00335252">
        <w:rPr>
          <w:rFonts w:ascii="Times New Roman" w:hAnsi="Times New Roman" w:cs="Times New Roman"/>
          <w:sz w:val="24"/>
          <w:szCs w:val="24"/>
        </w:rPr>
        <w:t xml:space="preserve">a </w:t>
      </w:r>
      <w:r w:rsidRPr="00335252">
        <w:rPr>
          <w:rFonts w:ascii="Times New Roman" w:hAnsi="Times New Roman" w:cs="Times New Roman"/>
          <w:i/>
          <w:iCs/>
          <w:sz w:val="24"/>
          <w:szCs w:val="24"/>
        </w:rPr>
        <w:t xml:space="preserve">PubSubClient </w:t>
      </w:r>
      <w:r w:rsidRPr="00335252">
        <w:rPr>
          <w:rFonts w:ascii="Times New Roman" w:hAnsi="Times New Roman" w:cs="Times New Roman"/>
          <w:sz w:val="24"/>
          <w:szCs w:val="24"/>
        </w:rPr>
        <w:t xml:space="preserve">a fost adăugată prin intermediul </w:t>
      </w:r>
      <w:r w:rsidRPr="00D52B29">
        <w:rPr>
          <w:rFonts w:ascii="Times New Roman" w:hAnsi="Times New Roman" w:cs="Times New Roman"/>
          <w:i/>
          <w:iCs/>
          <w:sz w:val="24"/>
          <w:szCs w:val="24"/>
        </w:rPr>
        <w:t>managerului</w:t>
      </w:r>
      <w:r w:rsidRPr="00335252">
        <w:rPr>
          <w:rFonts w:ascii="Times New Roman" w:hAnsi="Times New Roman" w:cs="Times New Roman"/>
          <w:sz w:val="24"/>
          <w:szCs w:val="24"/>
        </w:rPr>
        <w:t xml:space="preserve"> oferit de către PlatformIO. Aceasta include un client de MQTT sub forma unei clase omonime cu numele librăriei, ce primește ca parametru al constructorului mediul peste care este efectuat</w:t>
      </w:r>
      <w:r>
        <w:rPr>
          <w:rFonts w:ascii="Times New Roman" w:hAnsi="Times New Roman" w:cs="Times New Roman"/>
          <w:sz w:val="24"/>
          <w:szCs w:val="24"/>
        </w:rPr>
        <w:t>ă</w:t>
      </w:r>
      <w:r w:rsidRPr="00335252">
        <w:rPr>
          <w:rFonts w:ascii="Times New Roman" w:hAnsi="Times New Roman" w:cs="Times New Roman"/>
          <w:sz w:val="24"/>
          <w:szCs w:val="24"/>
        </w:rPr>
        <w:t xml:space="preserve"> comunicarea, </w:t>
      </w:r>
      <w:r>
        <w:rPr>
          <w:rFonts w:ascii="Times New Roman" w:hAnsi="Times New Roman" w:cs="Times New Roman"/>
          <w:sz w:val="24"/>
          <w:szCs w:val="24"/>
        </w:rPr>
        <w:t>î</w:t>
      </w:r>
      <w:r w:rsidRPr="00335252">
        <w:rPr>
          <w:rFonts w:ascii="Times New Roman" w:hAnsi="Times New Roman" w:cs="Times New Roman"/>
          <w:sz w:val="24"/>
          <w:szCs w:val="24"/>
        </w:rPr>
        <w:t xml:space="preserve">n acest caz fiind Wi-Fi prin intermediul </w:t>
      </w:r>
      <w:r w:rsidRPr="00335252">
        <w:rPr>
          <w:rFonts w:ascii="Times New Roman" w:hAnsi="Times New Roman" w:cs="Times New Roman"/>
          <w:i/>
          <w:iCs/>
          <w:sz w:val="24"/>
          <w:szCs w:val="24"/>
        </w:rPr>
        <w:t>WiFiClient</w:t>
      </w:r>
      <w:r w:rsidRPr="00335252">
        <w:rPr>
          <w:rFonts w:ascii="Times New Roman" w:hAnsi="Times New Roman" w:cs="Times New Roman"/>
          <w:sz w:val="24"/>
          <w:szCs w:val="24"/>
        </w:rPr>
        <w:t xml:space="preserve">, ce face parte din librăria standard </w:t>
      </w:r>
      <w:r w:rsidRPr="00335252">
        <w:rPr>
          <w:rFonts w:ascii="Times New Roman" w:hAnsi="Times New Roman" w:cs="Times New Roman"/>
          <w:i/>
          <w:iCs/>
          <w:sz w:val="24"/>
          <w:szCs w:val="24"/>
        </w:rPr>
        <w:t>ESP8266WiFi.h</w:t>
      </w:r>
      <w:r w:rsidRPr="00335252">
        <w:rPr>
          <w:rFonts w:ascii="Times New Roman" w:hAnsi="Times New Roman" w:cs="Times New Roman"/>
          <w:sz w:val="24"/>
          <w:szCs w:val="24"/>
        </w:rPr>
        <w:t xml:space="preserve">. </w:t>
      </w:r>
    </w:p>
    <w:p w14:paraId="550A0873" w14:textId="799AE115" w:rsidR="00401FA3" w:rsidRPr="00335252" w:rsidRDefault="00401FA3" w:rsidP="00401FA3">
      <w:pPr>
        <w:ind w:firstLine="708"/>
        <w:rPr>
          <w:rFonts w:ascii="Times New Roman" w:hAnsi="Times New Roman" w:cs="Times New Roman"/>
          <w:sz w:val="24"/>
          <w:szCs w:val="24"/>
        </w:rPr>
      </w:pPr>
      <w:r w:rsidRPr="00335252">
        <w:rPr>
          <w:rFonts w:ascii="Times New Roman" w:hAnsi="Times New Roman" w:cs="Times New Roman"/>
          <w:sz w:val="24"/>
          <w:szCs w:val="24"/>
        </w:rPr>
        <w:t>Structura codului este marcat</w:t>
      </w:r>
      <w:r>
        <w:rPr>
          <w:rFonts w:ascii="Times New Roman" w:hAnsi="Times New Roman" w:cs="Times New Roman"/>
          <w:sz w:val="24"/>
          <w:szCs w:val="24"/>
        </w:rPr>
        <w:t>ă</w:t>
      </w:r>
      <w:r w:rsidRPr="00335252">
        <w:rPr>
          <w:rFonts w:ascii="Times New Roman" w:hAnsi="Times New Roman" w:cs="Times New Roman"/>
          <w:sz w:val="24"/>
          <w:szCs w:val="24"/>
        </w:rPr>
        <w:t xml:space="preserve"> de cele 2 metode specifice </w:t>
      </w:r>
      <w:r w:rsidRPr="00D52B29">
        <w:rPr>
          <w:rFonts w:ascii="Times New Roman" w:hAnsi="Times New Roman" w:cs="Times New Roman"/>
          <w:i/>
          <w:iCs/>
          <w:sz w:val="24"/>
          <w:szCs w:val="24"/>
        </w:rPr>
        <w:t>framework</w:t>
      </w:r>
      <w:r w:rsidRPr="00335252">
        <w:rPr>
          <w:rFonts w:ascii="Times New Roman" w:hAnsi="Times New Roman" w:cs="Times New Roman"/>
          <w:sz w:val="24"/>
          <w:szCs w:val="24"/>
        </w:rPr>
        <w:t xml:space="preserve">-ului Arduino, </w:t>
      </w:r>
      <w:r w:rsidRPr="00335252">
        <w:rPr>
          <w:rFonts w:ascii="Times New Roman" w:hAnsi="Times New Roman" w:cs="Times New Roman"/>
          <w:i/>
          <w:iCs/>
          <w:sz w:val="24"/>
          <w:szCs w:val="24"/>
        </w:rPr>
        <w:t xml:space="preserve">setup </w:t>
      </w:r>
      <w:r>
        <w:rPr>
          <w:rFonts w:ascii="Times New Roman" w:hAnsi="Times New Roman" w:cs="Times New Roman"/>
          <w:sz w:val="24"/>
          <w:szCs w:val="24"/>
        </w:rPr>
        <w:t>ș</w:t>
      </w:r>
      <w:r w:rsidRPr="00335252">
        <w:rPr>
          <w:rFonts w:ascii="Times New Roman" w:hAnsi="Times New Roman" w:cs="Times New Roman"/>
          <w:sz w:val="24"/>
          <w:szCs w:val="24"/>
        </w:rPr>
        <w:t xml:space="preserve">i </w:t>
      </w:r>
      <w:r w:rsidRPr="00335252">
        <w:rPr>
          <w:rFonts w:ascii="Times New Roman" w:hAnsi="Times New Roman" w:cs="Times New Roman"/>
          <w:i/>
          <w:iCs/>
          <w:sz w:val="24"/>
          <w:szCs w:val="24"/>
        </w:rPr>
        <w:t>loop</w:t>
      </w:r>
      <w:r w:rsidRPr="00335252">
        <w:rPr>
          <w:rFonts w:ascii="Times New Roman" w:hAnsi="Times New Roman" w:cs="Times New Roman"/>
          <w:sz w:val="24"/>
          <w:szCs w:val="24"/>
        </w:rPr>
        <w:t xml:space="preserve">, unde </w:t>
      </w:r>
      <w:r w:rsidRPr="00335252">
        <w:rPr>
          <w:rFonts w:ascii="Times New Roman" w:hAnsi="Times New Roman" w:cs="Times New Roman"/>
          <w:i/>
          <w:iCs/>
          <w:sz w:val="24"/>
          <w:szCs w:val="24"/>
        </w:rPr>
        <w:t xml:space="preserve">setup </w:t>
      </w:r>
      <w:r w:rsidRPr="00335252">
        <w:rPr>
          <w:rFonts w:ascii="Times New Roman" w:hAnsi="Times New Roman" w:cs="Times New Roman"/>
          <w:sz w:val="24"/>
          <w:szCs w:val="24"/>
        </w:rPr>
        <w:t>reprezintă logica de inițializare a nodului ce este executa</w:t>
      </w:r>
      <w:r>
        <w:rPr>
          <w:rFonts w:ascii="Times New Roman" w:hAnsi="Times New Roman" w:cs="Times New Roman"/>
          <w:sz w:val="24"/>
          <w:szCs w:val="24"/>
        </w:rPr>
        <w:t>t</w:t>
      </w:r>
      <w:r w:rsidRPr="00335252">
        <w:rPr>
          <w:rFonts w:ascii="Times New Roman" w:hAnsi="Times New Roman" w:cs="Times New Roman"/>
          <w:sz w:val="24"/>
          <w:szCs w:val="24"/>
        </w:rPr>
        <w:t xml:space="preserve"> de fiecare dat</w:t>
      </w:r>
      <w:r>
        <w:rPr>
          <w:rFonts w:ascii="Times New Roman" w:hAnsi="Times New Roman" w:cs="Times New Roman"/>
          <w:sz w:val="24"/>
          <w:szCs w:val="24"/>
        </w:rPr>
        <w:t>ă când</w:t>
      </w:r>
      <w:r w:rsidRPr="00335252">
        <w:rPr>
          <w:rFonts w:ascii="Times New Roman" w:hAnsi="Times New Roman" w:cs="Times New Roman"/>
          <w:sz w:val="24"/>
          <w:szCs w:val="24"/>
        </w:rPr>
        <w:t xml:space="preserve"> nodul este pornit, iar </w:t>
      </w:r>
      <w:r w:rsidRPr="00335252">
        <w:rPr>
          <w:rFonts w:ascii="Times New Roman" w:hAnsi="Times New Roman" w:cs="Times New Roman"/>
          <w:i/>
          <w:iCs/>
          <w:sz w:val="24"/>
          <w:szCs w:val="24"/>
        </w:rPr>
        <w:t>loop</w:t>
      </w:r>
      <w:r w:rsidRPr="00335252">
        <w:rPr>
          <w:rFonts w:ascii="Times New Roman" w:hAnsi="Times New Roman" w:cs="Times New Roman"/>
          <w:sz w:val="24"/>
          <w:szCs w:val="24"/>
        </w:rPr>
        <w:t xml:space="preserve"> rulează </w:t>
      </w:r>
      <w:r>
        <w:rPr>
          <w:rFonts w:ascii="Times New Roman" w:hAnsi="Times New Roman" w:cs="Times New Roman"/>
          <w:sz w:val="24"/>
          <w:szCs w:val="24"/>
        </w:rPr>
        <w:t>î</w:t>
      </w:r>
      <w:r w:rsidRPr="00335252">
        <w:rPr>
          <w:rFonts w:ascii="Times New Roman" w:hAnsi="Times New Roman" w:cs="Times New Roman"/>
          <w:sz w:val="24"/>
          <w:szCs w:val="24"/>
        </w:rPr>
        <w:t>n bucl</w:t>
      </w:r>
      <w:r>
        <w:rPr>
          <w:rFonts w:ascii="Times New Roman" w:hAnsi="Times New Roman" w:cs="Times New Roman"/>
          <w:sz w:val="24"/>
          <w:szCs w:val="24"/>
        </w:rPr>
        <w:t>ă</w:t>
      </w:r>
      <w:r w:rsidRPr="00335252">
        <w:rPr>
          <w:rFonts w:ascii="Times New Roman" w:hAnsi="Times New Roman" w:cs="Times New Roman"/>
          <w:sz w:val="24"/>
          <w:szCs w:val="24"/>
        </w:rPr>
        <w:t xml:space="preserve"> logica de </w:t>
      </w:r>
      <w:r w:rsidRPr="00D52B29">
        <w:rPr>
          <w:rFonts w:ascii="Times New Roman" w:hAnsi="Times New Roman" w:cs="Times New Roman"/>
          <w:i/>
          <w:iCs/>
          <w:sz w:val="24"/>
          <w:szCs w:val="24"/>
        </w:rPr>
        <w:t>business</w:t>
      </w:r>
      <w:r w:rsidRPr="00335252">
        <w:rPr>
          <w:rFonts w:ascii="Times New Roman" w:hAnsi="Times New Roman" w:cs="Times New Roman"/>
          <w:sz w:val="24"/>
          <w:szCs w:val="24"/>
        </w:rPr>
        <w:t>.</w:t>
      </w:r>
    </w:p>
    <w:p w14:paraId="7CF30DF3" w14:textId="77777777" w:rsidR="00401FA3" w:rsidRPr="00335252" w:rsidRDefault="00401FA3" w:rsidP="00401FA3">
      <w:pPr>
        <w:keepNext/>
        <w:jc w:val="center"/>
      </w:pPr>
      <w:r w:rsidRPr="00335252">
        <w:rPr>
          <w:rFonts w:ascii="Times New Roman" w:hAnsi="Times New Roman" w:cs="Times New Roman"/>
          <w:noProof/>
          <w:sz w:val="24"/>
          <w:szCs w:val="24"/>
        </w:rPr>
        <w:drawing>
          <wp:inline distT="0" distB="0" distL="0" distR="0" wp14:anchorId="30F08DBE" wp14:editId="177A9156">
            <wp:extent cx="5759450" cy="1372235"/>
            <wp:effectExtent l="0" t="0" r="6350" b="0"/>
            <wp:docPr id="43" name="Picture 4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Diagram&#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759450" cy="1372235"/>
                    </a:xfrm>
                    <a:prstGeom prst="rect">
                      <a:avLst/>
                    </a:prstGeom>
                  </pic:spPr>
                </pic:pic>
              </a:graphicData>
            </a:graphic>
          </wp:inline>
        </w:drawing>
      </w:r>
    </w:p>
    <w:p w14:paraId="136B0BE1" w14:textId="77777777" w:rsidR="00401FA3" w:rsidRPr="00E17768" w:rsidRDefault="00401FA3" w:rsidP="00401FA3">
      <w:pPr>
        <w:pStyle w:val="Caption"/>
        <w:jc w:val="center"/>
        <w:rPr>
          <w:rFonts w:ascii="Times New Roman" w:hAnsi="Times New Roman" w:cs="Times New Roman"/>
          <w:sz w:val="24"/>
          <w:szCs w:val="24"/>
        </w:rPr>
      </w:pPr>
      <w:r w:rsidRPr="00E17768">
        <w:rPr>
          <w:rFonts w:ascii="Times New Roman" w:hAnsi="Times New Roman" w:cs="Times New Roman"/>
          <w:sz w:val="24"/>
          <w:szCs w:val="24"/>
        </w:rPr>
        <w:t>Figura 3.4. Schemă inițializare nod</w:t>
      </w:r>
    </w:p>
    <w:p w14:paraId="0CB38019" w14:textId="55C9D4D1" w:rsidR="00401FA3" w:rsidRDefault="00401FA3" w:rsidP="00401FA3">
      <w:pPr>
        <w:rPr>
          <w:rFonts w:ascii="Times New Roman" w:hAnsi="Times New Roman" w:cs="Times New Roman"/>
          <w:sz w:val="24"/>
          <w:szCs w:val="24"/>
        </w:rPr>
      </w:pPr>
      <w:r w:rsidRPr="00335252">
        <w:rPr>
          <w:rFonts w:ascii="Times New Roman" w:hAnsi="Times New Roman" w:cs="Times New Roman"/>
          <w:sz w:val="24"/>
          <w:szCs w:val="24"/>
        </w:rPr>
        <w:tab/>
        <w:t>Inițializarea nodului este marcat</w:t>
      </w:r>
      <w:r>
        <w:rPr>
          <w:rFonts w:ascii="Times New Roman" w:hAnsi="Times New Roman" w:cs="Times New Roman"/>
          <w:sz w:val="24"/>
          <w:szCs w:val="24"/>
        </w:rPr>
        <w:t>ă</w:t>
      </w:r>
      <w:r w:rsidRPr="00335252">
        <w:rPr>
          <w:rFonts w:ascii="Times New Roman" w:hAnsi="Times New Roman" w:cs="Times New Roman"/>
          <w:sz w:val="24"/>
          <w:szCs w:val="24"/>
        </w:rPr>
        <w:t xml:space="preserve"> de 2 procese, conectarea la rețeaua Wi-Fi </w:t>
      </w:r>
      <w:r>
        <w:rPr>
          <w:rFonts w:ascii="Times New Roman" w:hAnsi="Times New Roman" w:cs="Times New Roman"/>
          <w:sz w:val="24"/>
          <w:szCs w:val="24"/>
        </w:rPr>
        <w:t>ș</w:t>
      </w:r>
      <w:r w:rsidRPr="00335252">
        <w:rPr>
          <w:rFonts w:ascii="Times New Roman" w:hAnsi="Times New Roman" w:cs="Times New Roman"/>
          <w:sz w:val="24"/>
          <w:szCs w:val="24"/>
        </w:rPr>
        <w:t xml:space="preserve">i conectarea la </w:t>
      </w:r>
      <w:r w:rsidRPr="00D52B29">
        <w:rPr>
          <w:rFonts w:ascii="Times New Roman" w:hAnsi="Times New Roman" w:cs="Times New Roman"/>
          <w:i/>
          <w:iCs/>
          <w:sz w:val="24"/>
          <w:szCs w:val="24"/>
        </w:rPr>
        <w:t>broker</w:t>
      </w:r>
      <w:r w:rsidRPr="00335252">
        <w:rPr>
          <w:rFonts w:ascii="Times New Roman" w:hAnsi="Times New Roman" w:cs="Times New Roman"/>
          <w:sz w:val="24"/>
          <w:szCs w:val="24"/>
        </w:rPr>
        <w:t>-ul MQTT. Conectarea la rețeaua Wi-Fi este efectuat</w:t>
      </w:r>
      <w:r>
        <w:rPr>
          <w:rFonts w:ascii="Times New Roman" w:hAnsi="Times New Roman" w:cs="Times New Roman"/>
          <w:sz w:val="24"/>
          <w:szCs w:val="24"/>
        </w:rPr>
        <w:t>ă</w:t>
      </w:r>
      <w:r w:rsidRPr="00335252">
        <w:rPr>
          <w:rFonts w:ascii="Times New Roman" w:hAnsi="Times New Roman" w:cs="Times New Roman"/>
          <w:sz w:val="24"/>
          <w:szCs w:val="24"/>
        </w:rPr>
        <w:t xml:space="preserve"> folosind librăria standard Wi-Fi </w:t>
      </w:r>
      <w:r w:rsidRPr="00335252">
        <w:rPr>
          <w:rFonts w:ascii="Times New Roman" w:hAnsi="Times New Roman" w:cs="Times New Roman"/>
          <w:i/>
          <w:iCs/>
          <w:sz w:val="24"/>
          <w:szCs w:val="24"/>
        </w:rPr>
        <w:t>ESP8266WiFi.h</w:t>
      </w:r>
      <w:r w:rsidRPr="00335252">
        <w:rPr>
          <w:rFonts w:ascii="Times New Roman" w:hAnsi="Times New Roman" w:cs="Times New Roman"/>
          <w:sz w:val="24"/>
          <w:szCs w:val="24"/>
        </w:rPr>
        <w:t>, operațiunile fiind abstractiza</w:t>
      </w:r>
      <w:r>
        <w:rPr>
          <w:rFonts w:ascii="Times New Roman" w:hAnsi="Times New Roman" w:cs="Times New Roman"/>
          <w:sz w:val="24"/>
          <w:szCs w:val="24"/>
        </w:rPr>
        <w:t>t</w:t>
      </w:r>
      <w:r w:rsidRPr="00335252">
        <w:rPr>
          <w:rFonts w:ascii="Times New Roman" w:hAnsi="Times New Roman" w:cs="Times New Roman"/>
          <w:sz w:val="24"/>
          <w:szCs w:val="24"/>
        </w:rPr>
        <w:t xml:space="preserve">e prin obiectul </w:t>
      </w:r>
      <w:r w:rsidRPr="00335252">
        <w:rPr>
          <w:rFonts w:ascii="Times New Roman" w:hAnsi="Times New Roman" w:cs="Times New Roman"/>
          <w:i/>
          <w:iCs/>
          <w:sz w:val="24"/>
          <w:szCs w:val="24"/>
        </w:rPr>
        <w:t>WiFi</w:t>
      </w:r>
      <w:r w:rsidRPr="00335252">
        <w:rPr>
          <w:rFonts w:ascii="Times New Roman" w:hAnsi="Times New Roman" w:cs="Times New Roman"/>
          <w:sz w:val="24"/>
          <w:szCs w:val="24"/>
        </w:rPr>
        <w:t>.  Placa de rețea este setat</w:t>
      </w:r>
      <w:r>
        <w:rPr>
          <w:rFonts w:ascii="Times New Roman" w:hAnsi="Times New Roman" w:cs="Times New Roman"/>
          <w:sz w:val="24"/>
          <w:szCs w:val="24"/>
        </w:rPr>
        <w:t>ă</w:t>
      </w:r>
      <w:r w:rsidRPr="00335252">
        <w:rPr>
          <w:rFonts w:ascii="Times New Roman" w:hAnsi="Times New Roman" w:cs="Times New Roman"/>
          <w:sz w:val="24"/>
          <w:szCs w:val="24"/>
        </w:rPr>
        <w:t xml:space="preserve"> </w:t>
      </w:r>
      <w:r>
        <w:rPr>
          <w:rFonts w:ascii="Times New Roman" w:hAnsi="Times New Roman" w:cs="Times New Roman"/>
          <w:sz w:val="24"/>
          <w:szCs w:val="24"/>
        </w:rPr>
        <w:t>î</w:t>
      </w:r>
      <w:r w:rsidRPr="00335252">
        <w:rPr>
          <w:rFonts w:ascii="Times New Roman" w:hAnsi="Times New Roman" w:cs="Times New Roman"/>
          <w:sz w:val="24"/>
          <w:szCs w:val="24"/>
        </w:rPr>
        <w:t xml:space="preserve">n modul </w:t>
      </w:r>
      <w:r w:rsidRPr="00335252">
        <w:rPr>
          <w:rFonts w:ascii="Times New Roman" w:hAnsi="Times New Roman" w:cs="Times New Roman"/>
          <w:i/>
          <w:iCs/>
          <w:sz w:val="24"/>
          <w:szCs w:val="24"/>
        </w:rPr>
        <w:t xml:space="preserve">Station </w:t>
      </w:r>
      <w:r w:rsidRPr="00335252">
        <w:rPr>
          <w:rFonts w:ascii="Times New Roman" w:hAnsi="Times New Roman" w:cs="Times New Roman"/>
          <w:sz w:val="24"/>
          <w:szCs w:val="24"/>
        </w:rPr>
        <w:t xml:space="preserve">ce permite conectarea la puncte de acces, iar credențialele sunt citite din </w:t>
      </w:r>
      <w:r w:rsidRPr="00335252">
        <w:rPr>
          <w:rFonts w:ascii="Times New Roman" w:hAnsi="Times New Roman" w:cs="Times New Roman"/>
          <w:sz w:val="24"/>
          <w:szCs w:val="24"/>
        </w:rPr>
        <w:lastRenderedPageBreak/>
        <w:t xml:space="preserve">EEPROM </w:t>
      </w:r>
      <w:r>
        <w:rPr>
          <w:rFonts w:ascii="Times New Roman" w:hAnsi="Times New Roman" w:cs="Times New Roman"/>
          <w:sz w:val="24"/>
          <w:szCs w:val="24"/>
        </w:rPr>
        <w:t>ș</w:t>
      </w:r>
      <w:r w:rsidRPr="00335252">
        <w:rPr>
          <w:rFonts w:ascii="Times New Roman" w:hAnsi="Times New Roman" w:cs="Times New Roman"/>
          <w:sz w:val="24"/>
          <w:szCs w:val="24"/>
        </w:rPr>
        <w:t xml:space="preserve">i folosite ca parametri pentru metoda </w:t>
      </w:r>
      <w:r w:rsidRPr="00335252">
        <w:rPr>
          <w:rFonts w:ascii="Times New Roman" w:hAnsi="Times New Roman" w:cs="Times New Roman"/>
          <w:i/>
          <w:iCs/>
          <w:sz w:val="24"/>
          <w:szCs w:val="24"/>
        </w:rPr>
        <w:t>begin</w:t>
      </w:r>
      <w:r w:rsidRPr="00335252">
        <w:rPr>
          <w:rFonts w:ascii="Times New Roman" w:hAnsi="Times New Roman" w:cs="Times New Roman"/>
          <w:sz w:val="24"/>
          <w:szCs w:val="24"/>
        </w:rPr>
        <w:t xml:space="preserve">. Acest proces este efectuat </w:t>
      </w:r>
      <w:r>
        <w:rPr>
          <w:rFonts w:ascii="Times New Roman" w:hAnsi="Times New Roman" w:cs="Times New Roman"/>
          <w:sz w:val="24"/>
          <w:szCs w:val="24"/>
        </w:rPr>
        <w:t>î</w:t>
      </w:r>
      <w:r w:rsidRPr="00335252">
        <w:rPr>
          <w:rFonts w:ascii="Times New Roman" w:hAnsi="Times New Roman" w:cs="Times New Roman"/>
          <w:sz w:val="24"/>
          <w:szCs w:val="24"/>
        </w:rPr>
        <w:t>n bucl</w:t>
      </w:r>
      <w:r>
        <w:rPr>
          <w:rFonts w:ascii="Times New Roman" w:hAnsi="Times New Roman" w:cs="Times New Roman"/>
          <w:sz w:val="24"/>
          <w:szCs w:val="24"/>
        </w:rPr>
        <w:t>ă</w:t>
      </w:r>
      <w:r w:rsidRPr="00335252">
        <w:rPr>
          <w:rFonts w:ascii="Times New Roman" w:hAnsi="Times New Roman" w:cs="Times New Roman"/>
          <w:sz w:val="24"/>
          <w:szCs w:val="24"/>
        </w:rPr>
        <w:t xml:space="preserve"> </w:t>
      </w:r>
      <w:r w:rsidR="005A6F1F">
        <w:rPr>
          <w:rFonts w:ascii="Times New Roman" w:hAnsi="Times New Roman" w:cs="Times New Roman"/>
          <w:sz w:val="24"/>
          <w:szCs w:val="24"/>
        </w:rPr>
        <w:t xml:space="preserve">la un interval </w:t>
      </w:r>
      <w:r w:rsidRPr="00335252">
        <w:rPr>
          <w:rFonts w:ascii="Times New Roman" w:hAnsi="Times New Roman" w:cs="Times New Roman"/>
          <w:sz w:val="24"/>
          <w:szCs w:val="24"/>
        </w:rPr>
        <w:t>de 5 secunde p</w:t>
      </w:r>
      <w:r>
        <w:rPr>
          <w:rFonts w:ascii="Times New Roman" w:hAnsi="Times New Roman" w:cs="Times New Roman"/>
          <w:sz w:val="24"/>
          <w:szCs w:val="24"/>
        </w:rPr>
        <w:t>â</w:t>
      </w:r>
      <w:r w:rsidRPr="00335252">
        <w:rPr>
          <w:rFonts w:ascii="Times New Roman" w:hAnsi="Times New Roman" w:cs="Times New Roman"/>
          <w:sz w:val="24"/>
          <w:szCs w:val="24"/>
        </w:rPr>
        <w:t>n</w:t>
      </w:r>
      <w:r>
        <w:rPr>
          <w:rFonts w:ascii="Times New Roman" w:hAnsi="Times New Roman" w:cs="Times New Roman"/>
          <w:sz w:val="24"/>
          <w:szCs w:val="24"/>
        </w:rPr>
        <w:t>ă</w:t>
      </w:r>
      <w:r w:rsidRPr="00335252">
        <w:rPr>
          <w:rFonts w:ascii="Times New Roman" w:hAnsi="Times New Roman" w:cs="Times New Roman"/>
          <w:sz w:val="24"/>
          <w:szCs w:val="24"/>
        </w:rPr>
        <w:t xml:space="preserve"> ce conexiunea va fi stabilit</w:t>
      </w:r>
      <w:r>
        <w:rPr>
          <w:rFonts w:ascii="Times New Roman" w:hAnsi="Times New Roman" w:cs="Times New Roman"/>
          <w:sz w:val="24"/>
          <w:szCs w:val="24"/>
        </w:rPr>
        <w:t>ă</w:t>
      </w:r>
      <w:r w:rsidRPr="00335252">
        <w:rPr>
          <w:rFonts w:ascii="Times New Roman" w:hAnsi="Times New Roman" w:cs="Times New Roman"/>
          <w:sz w:val="24"/>
          <w:szCs w:val="24"/>
        </w:rPr>
        <w:t xml:space="preserve"> cu succes. </w:t>
      </w:r>
    </w:p>
    <w:p w14:paraId="3E467BD9" w14:textId="398D004B" w:rsidR="005A6F1F" w:rsidRPr="00335252" w:rsidRDefault="005A6F1F" w:rsidP="00401FA3">
      <w:pPr>
        <w:rPr>
          <w:rFonts w:ascii="Times New Roman" w:hAnsi="Times New Roman" w:cs="Times New Roman"/>
          <w:sz w:val="24"/>
          <w:szCs w:val="24"/>
        </w:rPr>
      </w:pPr>
      <w:r>
        <w:rPr>
          <w:rFonts w:ascii="Times New Roman" w:hAnsi="Times New Roman" w:cs="Times New Roman"/>
          <w:sz w:val="24"/>
          <w:szCs w:val="24"/>
        </w:rPr>
        <w:tab/>
        <w:t>Următoarea secvență de cod realizează conectarea la rețeaua Wi-Fi.</w:t>
      </w:r>
    </w:p>
    <w:p w14:paraId="5D45EBE3" w14:textId="77777777" w:rsidR="00401FA3" w:rsidRPr="00A5336A" w:rsidRDefault="00401FA3" w:rsidP="00401FA3">
      <w:pPr>
        <w:shd w:val="clear" w:color="auto" w:fill="282C34"/>
        <w:spacing w:after="0" w:line="270" w:lineRule="atLeast"/>
        <w:jc w:val="left"/>
        <w:rPr>
          <w:rFonts w:ascii="Menlo" w:eastAsia="Times New Roman" w:hAnsi="Menlo" w:cs="Menlo"/>
          <w:color w:val="ABB2BF"/>
          <w:sz w:val="18"/>
          <w:szCs w:val="18"/>
          <w:lang w:eastAsia="en-GB"/>
        </w:rPr>
      </w:pPr>
      <w:r w:rsidRPr="00A5336A">
        <w:rPr>
          <w:rFonts w:ascii="Menlo" w:eastAsia="Times New Roman" w:hAnsi="Menlo" w:cs="Menlo"/>
          <w:color w:val="C678DD"/>
          <w:sz w:val="18"/>
          <w:szCs w:val="18"/>
          <w:lang w:eastAsia="en-GB"/>
        </w:rPr>
        <w:t>static</w:t>
      </w:r>
      <w:r w:rsidRPr="00A5336A">
        <w:rPr>
          <w:rFonts w:ascii="Menlo" w:eastAsia="Times New Roman" w:hAnsi="Menlo" w:cs="Menlo"/>
          <w:color w:val="ABB2BF"/>
          <w:sz w:val="18"/>
          <w:szCs w:val="18"/>
          <w:lang w:eastAsia="en-GB"/>
        </w:rPr>
        <w:t xml:space="preserve"> </w:t>
      </w:r>
      <w:proofErr w:type="spellStart"/>
      <w:r w:rsidRPr="00A5336A">
        <w:rPr>
          <w:rFonts w:ascii="Menlo" w:eastAsia="Times New Roman" w:hAnsi="Menlo" w:cs="Menlo"/>
          <w:color w:val="C678DD"/>
          <w:sz w:val="18"/>
          <w:szCs w:val="18"/>
          <w:lang w:eastAsia="en-GB"/>
        </w:rPr>
        <w:t>void</w:t>
      </w:r>
      <w:proofErr w:type="spellEnd"/>
      <w:r w:rsidRPr="00A5336A">
        <w:rPr>
          <w:rFonts w:ascii="Menlo" w:eastAsia="Times New Roman" w:hAnsi="Menlo" w:cs="Menlo"/>
          <w:color w:val="ABB2BF"/>
          <w:sz w:val="18"/>
          <w:szCs w:val="18"/>
          <w:lang w:eastAsia="en-GB"/>
        </w:rPr>
        <w:t xml:space="preserve"> </w:t>
      </w:r>
      <w:proofErr w:type="spellStart"/>
      <w:r w:rsidRPr="00A5336A">
        <w:rPr>
          <w:rFonts w:ascii="Menlo" w:eastAsia="Times New Roman" w:hAnsi="Menlo" w:cs="Menlo"/>
          <w:color w:val="61AFEF"/>
          <w:sz w:val="18"/>
          <w:szCs w:val="18"/>
          <w:lang w:eastAsia="en-GB"/>
        </w:rPr>
        <w:t>connectWifi</w:t>
      </w:r>
      <w:proofErr w:type="spellEnd"/>
      <w:r w:rsidRPr="00A5336A">
        <w:rPr>
          <w:rFonts w:ascii="Menlo" w:eastAsia="Times New Roman" w:hAnsi="Menlo" w:cs="Menlo"/>
          <w:color w:val="ABB2BF"/>
          <w:sz w:val="18"/>
          <w:szCs w:val="18"/>
          <w:lang w:eastAsia="en-GB"/>
        </w:rPr>
        <w:t>()</w:t>
      </w:r>
    </w:p>
    <w:p w14:paraId="5E775521" w14:textId="77777777" w:rsidR="00401FA3" w:rsidRPr="00A5336A" w:rsidRDefault="00401FA3" w:rsidP="00401FA3">
      <w:pPr>
        <w:shd w:val="clear" w:color="auto" w:fill="282C34"/>
        <w:spacing w:after="0" w:line="270" w:lineRule="atLeast"/>
        <w:jc w:val="left"/>
        <w:rPr>
          <w:rFonts w:ascii="Menlo" w:eastAsia="Times New Roman" w:hAnsi="Menlo" w:cs="Menlo"/>
          <w:color w:val="ABB2BF"/>
          <w:sz w:val="18"/>
          <w:szCs w:val="18"/>
          <w:lang w:eastAsia="en-GB"/>
        </w:rPr>
      </w:pPr>
      <w:r w:rsidRPr="00A5336A">
        <w:rPr>
          <w:rFonts w:ascii="Menlo" w:eastAsia="Times New Roman" w:hAnsi="Menlo" w:cs="Menlo"/>
          <w:color w:val="ABB2BF"/>
          <w:sz w:val="18"/>
          <w:szCs w:val="18"/>
          <w:lang w:eastAsia="en-GB"/>
        </w:rPr>
        <w:t>{</w:t>
      </w:r>
    </w:p>
    <w:p w14:paraId="2309C1E2" w14:textId="77777777" w:rsidR="00401FA3" w:rsidRPr="00A5336A" w:rsidRDefault="00401FA3" w:rsidP="00401FA3">
      <w:pPr>
        <w:shd w:val="clear" w:color="auto" w:fill="282C34"/>
        <w:spacing w:after="0" w:line="270" w:lineRule="atLeast"/>
        <w:jc w:val="left"/>
        <w:rPr>
          <w:rFonts w:ascii="Menlo" w:eastAsia="Times New Roman" w:hAnsi="Menlo" w:cs="Menlo"/>
          <w:color w:val="ABB2BF"/>
          <w:sz w:val="18"/>
          <w:szCs w:val="18"/>
          <w:lang w:eastAsia="en-GB"/>
        </w:rPr>
      </w:pPr>
      <w:r w:rsidRPr="00A5336A">
        <w:rPr>
          <w:rFonts w:ascii="Menlo" w:eastAsia="Times New Roman" w:hAnsi="Menlo" w:cs="Menlo"/>
          <w:color w:val="ABB2BF"/>
          <w:sz w:val="18"/>
          <w:szCs w:val="18"/>
          <w:lang w:eastAsia="en-GB"/>
        </w:rPr>
        <w:t xml:space="preserve">  </w:t>
      </w:r>
      <w:r w:rsidRPr="00A5336A">
        <w:rPr>
          <w:rFonts w:ascii="Menlo" w:eastAsia="Times New Roman" w:hAnsi="Menlo" w:cs="Menlo"/>
          <w:color w:val="C678DD"/>
          <w:sz w:val="18"/>
          <w:szCs w:val="18"/>
          <w:lang w:eastAsia="en-GB"/>
        </w:rPr>
        <w:t>auto</w:t>
      </w:r>
      <w:r w:rsidRPr="00A5336A">
        <w:rPr>
          <w:rFonts w:ascii="Menlo" w:eastAsia="Times New Roman" w:hAnsi="Menlo" w:cs="Menlo"/>
          <w:color w:val="ABB2BF"/>
          <w:sz w:val="18"/>
          <w:szCs w:val="18"/>
          <w:lang w:eastAsia="en-GB"/>
        </w:rPr>
        <w:t xml:space="preserve"> status </w:t>
      </w:r>
      <w:r w:rsidRPr="00A5336A">
        <w:rPr>
          <w:rFonts w:ascii="Menlo" w:eastAsia="Times New Roman" w:hAnsi="Menlo" w:cs="Menlo"/>
          <w:color w:val="C678DD"/>
          <w:sz w:val="18"/>
          <w:szCs w:val="18"/>
          <w:lang w:eastAsia="en-GB"/>
        </w:rPr>
        <w:t>=</w:t>
      </w:r>
      <w:r w:rsidRPr="00A5336A">
        <w:rPr>
          <w:rFonts w:ascii="Menlo" w:eastAsia="Times New Roman" w:hAnsi="Menlo" w:cs="Menlo"/>
          <w:color w:val="ABB2BF"/>
          <w:sz w:val="18"/>
          <w:szCs w:val="18"/>
          <w:lang w:eastAsia="en-GB"/>
        </w:rPr>
        <w:t xml:space="preserve"> </w:t>
      </w:r>
      <w:proofErr w:type="spellStart"/>
      <w:r w:rsidRPr="00A5336A">
        <w:rPr>
          <w:rFonts w:ascii="Menlo" w:eastAsia="Times New Roman" w:hAnsi="Menlo" w:cs="Menlo"/>
          <w:color w:val="E06C75"/>
          <w:sz w:val="18"/>
          <w:szCs w:val="18"/>
          <w:lang w:eastAsia="en-GB"/>
        </w:rPr>
        <w:t>WiFi</w:t>
      </w:r>
      <w:r w:rsidRPr="00A5336A">
        <w:rPr>
          <w:rFonts w:ascii="Menlo" w:eastAsia="Times New Roman" w:hAnsi="Menlo" w:cs="Menlo"/>
          <w:color w:val="ABB2BF"/>
          <w:sz w:val="18"/>
          <w:szCs w:val="18"/>
          <w:lang w:eastAsia="en-GB"/>
        </w:rPr>
        <w:t>.</w:t>
      </w:r>
      <w:r w:rsidRPr="00A5336A">
        <w:rPr>
          <w:rFonts w:ascii="Menlo" w:eastAsia="Times New Roman" w:hAnsi="Menlo" w:cs="Menlo"/>
          <w:color w:val="61AFEF"/>
          <w:sz w:val="18"/>
          <w:szCs w:val="18"/>
          <w:lang w:eastAsia="en-GB"/>
        </w:rPr>
        <w:t>status</w:t>
      </w:r>
      <w:proofErr w:type="spellEnd"/>
      <w:r w:rsidRPr="00A5336A">
        <w:rPr>
          <w:rFonts w:ascii="Menlo" w:eastAsia="Times New Roman" w:hAnsi="Menlo" w:cs="Menlo"/>
          <w:color w:val="ABB2BF"/>
          <w:sz w:val="18"/>
          <w:szCs w:val="18"/>
          <w:lang w:eastAsia="en-GB"/>
        </w:rPr>
        <w:t>();</w:t>
      </w:r>
    </w:p>
    <w:p w14:paraId="485FCE59" w14:textId="77777777" w:rsidR="00401FA3" w:rsidRPr="00A5336A" w:rsidRDefault="00401FA3" w:rsidP="00401FA3">
      <w:pPr>
        <w:shd w:val="clear" w:color="auto" w:fill="282C34"/>
        <w:spacing w:after="0" w:line="270" w:lineRule="atLeast"/>
        <w:jc w:val="left"/>
        <w:rPr>
          <w:rFonts w:ascii="Menlo" w:eastAsia="Times New Roman" w:hAnsi="Menlo" w:cs="Menlo"/>
          <w:color w:val="ABB2BF"/>
          <w:sz w:val="18"/>
          <w:szCs w:val="18"/>
          <w:lang w:eastAsia="en-GB"/>
        </w:rPr>
      </w:pPr>
      <w:r w:rsidRPr="00A5336A">
        <w:rPr>
          <w:rFonts w:ascii="Menlo" w:eastAsia="Times New Roman" w:hAnsi="Menlo" w:cs="Menlo"/>
          <w:color w:val="ABB2BF"/>
          <w:sz w:val="18"/>
          <w:szCs w:val="18"/>
          <w:lang w:eastAsia="en-GB"/>
        </w:rPr>
        <w:t xml:space="preserve">  </w:t>
      </w:r>
      <w:proofErr w:type="spellStart"/>
      <w:r w:rsidRPr="00A5336A">
        <w:rPr>
          <w:rFonts w:ascii="Menlo" w:eastAsia="Times New Roman" w:hAnsi="Menlo" w:cs="Menlo"/>
          <w:color w:val="C678DD"/>
          <w:sz w:val="18"/>
          <w:szCs w:val="18"/>
          <w:lang w:eastAsia="en-GB"/>
        </w:rPr>
        <w:t>if</w:t>
      </w:r>
      <w:proofErr w:type="spellEnd"/>
      <w:r w:rsidRPr="00A5336A">
        <w:rPr>
          <w:rFonts w:ascii="Menlo" w:eastAsia="Times New Roman" w:hAnsi="Menlo" w:cs="Menlo"/>
          <w:color w:val="ABB2BF"/>
          <w:sz w:val="18"/>
          <w:szCs w:val="18"/>
          <w:lang w:eastAsia="en-GB"/>
        </w:rPr>
        <w:t xml:space="preserve"> (status </w:t>
      </w:r>
      <w:r w:rsidRPr="00A5336A">
        <w:rPr>
          <w:rFonts w:ascii="Menlo" w:eastAsia="Times New Roman" w:hAnsi="Menlo" w:cs="Menlo"/>
          <w:color w:val="C678DD"/>
          <w:sz w:val="18"/>
          <w:szCs w:val="18"/>
          <w:lang w:eastAsia="en-GB"/>
        </w:rPr>
        <w:t>==</w:t>
      </w:r>
      <w:r w:rsidRPr="00A5336A">
        <w:rPr>
          <w:rFonts w:ascii="Menlo" w:eastAsia="Times New Roman" w:hAnsi="Menlo" w:cs="Menlo"/>
          <w:color w:val="ABB2BF"/>
          <w:sz w:val="18"/>
          <w:szCs w:val="18"/>
          <w:lang w:eastAsia="en-GB"/>
        </w:rPr>
        <w:t xml:space="preserve"> WL_CONNECTED)</w:t>
      </w:r>
    </w:p>
    <w:p w14:paraId="1E7BFE9B" w14:textId="77777777" w:rsidR="00401FA3" w:rsidRPr="00A5336A" w:rsidRDefault="00401FA3" w:rsidP="00401FA3">
      <w:pPr>
        <w:shd w:val="clear" w:color="auto" w:fill="282C34"/>
        <w:spacing w:after="0" w:line="270" w:lineRule="atLeast"/>
        <w:jc w:val="left"/>
        <w:rPr>
          <w:rFonts w:ascii="Menlo" w:eastAsia="Times New Roman" w:hAnsi="Menlo" w:cs="Menlo"/>
          <w:color w:val="ABB2BF"/>
          <w:sz w:val="18"/>
          <w:szCs w:val="18"/>
          <w:lang w:eastAsia="en-GB"/>
        </w:rPr>
      </w:pPr>
      <w:r w:rsidRPr="00A5336A">
        <w:rPr>
          <w:rFonts w:ascii="Menlo" w:eastAsia="Times New Roman" w:hAnsi="Menlo" w:cs="Menlo"/>
          <w:color w:val="ABB2BF"/>
          <w:sz w:val="18"/>
          <w:szCs w:val="18"/>
          <w:lang w:eastAsia="en-GB"/>
        </w:rPr>
        <w:t xml:space="preserve">  {</w:t>
      </w:r>
    </w:p>
    <w:p w14:paraId="15E344B9" w14:textId="77777777" w:rsidR="00401FA3" w:rsidRPr="00A5336A" w:rsidRDefault="00401FA3" w:rsidP="00401FA3">
      <w:pPr>
        <w:shd w:val="clear" w:color="auto" w:fill="282C34"/>
        <w:spacing w:after="0" w:line="270" w:lineRule="atLeast"/>
        <w:jc w:val="left"/>
        <w:rPr>
          <w:rFonts w:ascii="Menlo" w:eastAsia="Times New Roman" w:hAnsi="Menlo" w:cs="Menlo"/>
          <w:color w:val="ABB2BF"/>
          <w:sz w:val="18"/>
          <w:szCs w:val="18"/>
          <w:lang w:eastAsia="en-GB"/>
        </w:rPr>
      </w:pPr>
      <w:r w:rsidRPr="00A5336A">
        <w:rPr>
          <w:rFonts w:ascii="Menlo" w:eastAsia="Times New Roman" w:hAnsi="Menlo" w:cs="Menlo"/>
          <w:color w:val="ABB2BF"/>
          <w:sz w:val="18"/>
          <w:szCs w:val="18"/>
          <w:lang w:eastAsia="en-GB"/>
        </w:rPr>
        <w:t xml:space="preserve">    </w:t>
      </w:r>
      <w:proofErr w:type="spellStart"/>
      <w:r w:rsidRPr="00A5336A">
        <w:rPr>
          <w:rFonts w:ascii="Menlo" w:eastAsia="Times New Roman" w:hAnsi="Menlo" w:cs="Menlo"/>
          <w:color w:val="C678DD"/>
          <w:sz w:val="18"/>
          <w:szCs w:val="18"/>
          <w:lang w:eastAsia="en-GB"/>
        </w:rPr>
        <w:t>return</w:t>
      </w:r>
      <w:proofErr w:type="spellEnd"/>
      <w:r w:rsidRPr="00A5336A">
        <w:rPr>
          <w:rFonts w:ascii="Menlo" w:eastAsia="Times New Roman" w:hAnsi="Menlo" w:cs="Menlo"/>
          <w:color w:val="ABB2BF"/>
          <w:sz w:val="18"/>
          <w:szCs w:val="18"/>
          <w:lang w:eastAsia="en-GB"/>
        </w:rPr>
        <w:t>;</w:t>
      </w:r>
    </w:p>
    <w:p w14:paraId="4AD01A77" w14:textId="77777777" w:rsidR="00401FA3" w:rsidRPr="00A5336A" w:rsidRDefault="00401FA3" w:rsidP="00401FA3">
      <w:pPr>
        <w:shd w:val="clear" w:color="auto" w:fill="282C34"/>
        <w:spacing w:after="0" w:line="270" w:lineRule="atLeast"/>
        <w:jc w:val="left"/>
        <w:rPr>
          <w:rFonts w:ascii="Menlo" w:eastAsia="Times New Roman" w:hAnsi="Menlo" w:cs="Menlo"/>
          <w:color w:val="ABB2BF"/>
          <w:sz w:val="18"/>
          <w:szCs w:val="18"/>
          <w:lang w:eastAsia="en-GB"/>
        </w:rPr>
      </w:pPr>
      <w:r w:rsidRPr="00A5336A">
        <w:rPr>
          <w:rFonts w:ascii="Menlo" w:eastAsia="Times New Roman" w:hAnsi="Menlo" w:cs="Menlo"/>
          <w:color w:val="ABB2BF"/>
          <w:sz w:val="18"/>
          <w:szCs w:val="18"/>
          <w:lang w:eastAsia="en-GB"/>
        </w:rPr>
        <w:t xml:space="preserve">  }</w:t>
      </w:r>
    </w:p>
    <w:p w14:paraId="2C9415FB" w14:textId="77777777" w:rsidR="00401FA3" w:rsidRPr="00A5336A" w:rsidRDefault="00401FA3" w:rsidP="00401FA3">
      <w:pPr>
        <w:shd w:val="clear" w:color="auto" w:fill="282C34"/>
        <w:spacing w:after="0" w:line="270" w:lineRule="atLeast"/>
        <w:jc w:val="left"/>
        <w:rPr>
          <w:rFonts w:ascii="Menlo" w:eastAsia="Times New Roman" w:hAnsi="Menlo" w:cs="Menlo"/>
          <w:color w:val="ABB2BF"/>
          <w:sz w:val="18"/>
          <w:szCs w:val="18"/>
          <w:lang w:eastAsia="en-GB"/>
        </w:rPr>
      </w:pPr>
    </w:p>
    <w:p w14:paraId="481C145A" w14:textId="77777777" w:rsidR="00401FA3" w:rsidRPr="00A5336A" w:rsidRDefault="00401FA3" w:rsidP="00401FA3">
      <w:pPr>
        <w:shd w:val="clear" w:color="auto" w:fill="282C34"/>
        <w:spacing w:after="0" w:line="270" w:lineRule="atLeast"/>
        <w:jc w:val="left"/>
        <w:rPr>
          <w:rFonts w:ascii="Menlo" w:eastAsia="Times New Roman" w:hAnsi="Menlo" w:cs="Menlo"/>
          <w:color w:val="ABB2BF"/>
          <w:sz w:val="18"/>
          <w:szCs w:val="18"/>
          <w:lang w:eastAsia="en-GB"/>
        </w:rPr>
      </w:pPr>
      <w:r w:rsidRPr="00A5336A">
        <w:rPr>
          <w:rFonts w:ascii="Menlo" w:eastAsia="Times New Roman" w:hAnsi="Menlo" w:cs="Menlo"/>
          <w:color w:val="ABB2BF"/>
          <w:sz w:val="18"/>
          <w:szCs w:val="18"/>
          <w:lang w:eastAsia="en-GB"/>
        </w:rPr>
        <w:t xml:space="preserve">  </w:t>
      </w:r>
      <w:proofErr w:type="spellStart"/>
      <w:r w:rsidRPr="00A5336A">
        <w:rPr>
          <w:rFonts w:ascii="Menlo" w:eastAsia="Times New Roman" w:hAnsi="Menlo" w:cs="Menlo"/>
          <w:color w:val="E06C75"/>
          <w:sz w:val="18"/>
          <w:szCs w:val="18"/>
          <w:lang w:eastAsia="en-GB"/>
        </w:rPr>
        <w:t>Serial</w:t>
      </w:r>
      <w:r w:rsidRPr="00A5336A">
        <w:rPr>
          <w:rFonts w:ascii="Menlo" w:eastAsia="Times New Roman" w:hAnsi="Menlo" w:cs="Menlo"/>
          <w:color w:val="ABB2BF"/>
          <w:sz w:val="18"/>
          <w:szCs w:val="18"/>
          <w:lang w:eastAsia="en-GB"/>
        </w:rPr>
        <w:t>.</w:t>
      </w:r>
      <w:r w:rsidRPr="00A5336A">
        <w:rPr>
          <w:rFonts w:ascii="Menlo" w:eastAsia="Times New Roman" w:hAnsi="Menlo" w:cs="Menlo"/>
          <w:color w:val="61AFEF"/>
          <w:sz w:val="18"/>
          <w:szCs w:val="18"/>
          <w:lang w:eastAsia="en-GB"/>
        </w:rPr>
        <w:t>printf</w:t>
      </w:r>
      <w:proofErr w:type="spellEnd"/>
      <w:r w:rsidRPr="00A5336A">
        <w:rPr>
          <w:rFonts w:ascii="Menlo" w:eastAsia="Times New Roman" w:hAnsi="Menlo" w:cs="Menlo"/>
          <w:color w:val="ABB2BF"/>
          <w:sz w:val="18"/>
          <w:szCs w:val="18"/>
          <w:lang w:eastAsia="en-GB"/>
        </w:rPr>
        <w:t>(</w:t>
      </w:r>
      <w:r w:rsidRPr="00A5336A">
        <w:rPr>
          <w:rFonts w:ascii="Menlo" w:eastAsia="Times New Roman" w:hAnsi="Menlo" w:cs="Menlo"/>
          <w:color w:val="98C379"/>
          <w:sz w:val="18"/>
          <w:szCs w:val="18"/>
          <w:lang w:eastAsia="en-GB"/>
        </w:rPr>
        <w:t>"</w:t>
      </w:r>
      <w:proofErr w:type="spellStart"/>
      <w:r w:rsidRPr="00A5336A">
        <w:rPr>
          <w:rFonts w:ascii="Menlo" w:eastAsia="Times New Roman" w:hAnsi="Menlo" w:cs="Menlo"/>
          <w:color w:val="98C379"/>
          <w:sz w:val="18"/>
          <w:szCs w:val="18"/>
          <w:lang w:eastAsia="en-GB"/>
        </w:rPr>
        <w:t>Current</w:t>
      </w:r>
      <w:proofErr w:type="spellEnd"/>
      <w:r w:rsidRPr="00A5336A">
        <w:rPr>
          <w:rFonts w:ascii="Menlo" w:eastAsia="Times New Roman" w:hAnsi="Menlo" w:cs="Menlo"/>
          <w:color w:val="98C379"/>
          <w:sz w:val="18"/>
          <w:szCs w:val="18"/>
          <w:lang w:eastAsia="en-GB"/>
        </w:rPr>
        <w:t xml:space="preserve"> </w:t>
      </w:r>
      <w:proofErr w:type="spellStart"/>
      <w:r w:rsidRPr="00A5336A">
        <w:rPr>
          <w:rFonts w:ascii="Menlo" w:eastAsia="Times New Roman" w:hAnsi="Menlo" w:cs="Menlo"/>
          <w:color w:val="98C379"/>
          <w:sz w:val="18"/>
          <w:szCs w:val="18"/>
          <w:lang w:eastAsia="en-GB"/>
        </w:rPr>
        <w:t>WiFi</w:t>
      </w:r>
      <w:proofErr w:type="spellEnd"/>
      <w:r w:rsidRPr="00A5336A">
        <w:rPr>
          <w:rFonts w:ascii="Menlo" w:eastAsia="Times New Roman" w:hAnsi="Menlo" w:cs="Menlo"/>
          <w:color w:val="98C379"/>
          <w:sz w:val="18"/>
          <w:szCs w:val="18"/>
          <w:lang w:eastAsia="en-GB"/>
        </w:rPr>
        <w:t xml:space="preserve"> status: </w:t>
      </w:r>
      <w:r w:rsidRPr="00A5336A">
        <w:rPr>
          <w:rFonts w:ascii="Menlo" w:eastAsia="Times New Roman" w:hAnsi="Menlo" w:cs="Menlo"/>
          <w:color w:val="D19A66"/>
          <w:sz w:val="18"/>
          <w:szCs w:val="18"/>
          <w:lang w:eastAsia="en-GB"/>
        </w:rPr>
        <w:t>%d</w:t>
      </w:r>
      <w:r w:rsidRPr="00A5336A">
        <w:rPr>
          <w:rFonts w:ascii="Menlo" w:eastAsia="Times New Roman" w:hAnsi="Menlo" w:cs="Menlo"/>
          <w:color w:val="56B6C2"/>
          <w:sz w:val="18"/>
          <w:szCs w:val="18"/>
          <w:lang w:eastAsia="en-GB"/>
        </w:rPr>
        <w:t>\n</w:t>
      </w:r>
      <w:r w:rsidRPr="00A5336A">
        <w:rPr>
          <w:rFonts w:ascii="Menlo" w:eastAsia="Times New Roman" w:hAnsi="Menlo" w:cs="Menlo"/>
          <w:color w:val="98C379"/>
          <w:sz w:val="18"/>
          <w:szCs w:val="18"/>
          <w:lang w:eastAsia="en-GB"/>
        </w:rPr>
        <w:t>"</w:t>
      </w:r>
      <w:r w:rsidRPr="00A5336A">
        <w:rPr>
          <w:rFonts w:ascii="Menlo" w:eastAsia="Times New Roman" w:hAnsi="Menlo" w:cs="Menlo"/>
          <w:color w:val="ABB2BF"/>
          <w:sz w:val="18"/>
          <w:szCs w:val="18"/>
          <w:lang w:eastAsia="en-GB"/>
        </w:rPr>
        <w:t>, status);</w:t>
      </w:r>
    </w:p>
    <w:p w14:paraId="7845962F" w14:textId="77777777" w:rsidR="00401FA3" w:rsidRPr="00A5336A" w:rsidRDefault="00401FA3" w:rsidP="00401FA3">
      <w:pPr>
        <w:shd w:val="clear" w:color="auto" w:fill="282C34"/>
        <w:spacing w:after="0" w:line="270" w:lineRule="atLeast"/>
        <w:jc w:val="left"/>
        <w:rPr>
          <w:rFonts w:ascii="Menlo" w:eastAsia="Times New Roman" w:hAnsi="Menlo" w:cs="Menlo"/>
          <w:color w:val="ABB2BF"/>
          <w:sz w:val="18"/>
          <w:szCs w:val="18"/>
          <w:lang w:eastAsia="en-GB"/>
        </w:rPr>
      </w:pPr>
    </w:p>
    <w:p w14:paraId="209F92F2" w14:textId="77777777" w:rsidR="00401FA3" w:rsidRPr="00A5336A" w:rsidRDefault="00401FA3" w:rsidP="00401FA3">
      <w:pPr>
        <w:shd w:val="clear" w:color="auto" w:fill="282C34"/>
        <w:spacing w:after="0" w:line="270" w:lineRule="atLeast"/>
        <w:jc w:val="left"/>
        <w:rPr>
          <w:rFonts w:ascii="Menlo" w:eastAsia="Times New Roman" w:hAnsi="Menlo" w:cs="Menlo"/>
          <w:color w:val="ABB2BF"/>
          <w:sz w:val="18"/>
          <w:szCs w:val="18"/>
          <w:lang w:eastAsia="en-GB"/>
        </w:rPr>
      </w:pPr>
      <w:r w:rsidRPr="00A5336A">
        <w:rPr>
          <w:rFonts w:ascii="Menlo" w:eastAsia="Times New Roman" w:hAnsi="Menlo" w:cs="Menlo"/>
          <w:color w:val="ABB2BF"/>
          <w:sz w:val="18"/>
          <w:szCs w:val="18"/>
          <w:lang w:eastAsia="en-GB"/>
        </w:rPr>
        <w:t xml:space="preserve">  </w:t>
      </w:r>
      <w:proofErr w:type="spellStart"/>
      <w:r w:rsidRPr="00A5336A">
        <w:rPr>
          <w:rFonts w:ascii="Menlo" w:eastAsia="Times New Roman" w:hAnsi="Menlo" w:cs="Menlo"/>
          <w:color w:val="C678DD"/>
          <w:sz w:val="18"/>
          <w:szCs w:val="18"/>
          <w:lang w:eastAsia="en-GB"/>
        </w:rPr>
        <w:t>while</w:t>
      </w:r>
      <w:proofErr w:type="spellEnd"/>
      <w:r w:rsidRPr="00A5336A">
        <w:rPr>
          <w:rFonts w:ascii="Menlo" w:eastAsia="Times New Roman" w:hAnsi="Menlo" w:cs="Menlo"/>
          <w:color w:val="ABB2BF"/>
          <w:sz w:val="18"/>
          <w:szCs w:val="18"/>
          <w:lang w:eastAsia="en-GB"/>
        </w:rPr>
        <w:t xml:space="preserve"> ((status </w:t>
      </w:r>
      <w:r w:rsidRPr="00A5336A">
        <w:rPr>
          <w:rFonts w:ascii="Menlo" w:eastAsia="Times New Roman" w:hAnsi="Menlo" w:cs="Menlo"/>
          <w:color w:val="C678DD"/>
          <w:sz w:val="18"/>
          <w:szCs w:val="18"/>
          <w:lang w:eastAsia="en-GB"/>
        </w:rPr>
        <w:t>=</w:t>
      </w:r>
      <w:r w:rsidRPr="00A5336A">
        <w:rPr>
          <w:rFonts w:ascii="Menlo" w:eastAsia="Times New Roman" w:hAnsi="Menlo" w:cs="Menlo"/>
          <w:color w:val="ABB2BF"/>
          <w:sz w:val="18"/>
          <w:szCs w:val="18"/>
          <w:lang w:eastAsia="en-GB"/>
        </w:rPr>
        <w:t xml:space="preserve"> </w:t>
      </w:r>
      <w:proofErr w:type="spellStart"/>
      <w:r w:rsidRPr="00A5336A">
        <w:rPr>
          <w:rFonts w:ascii="Menlo" w:eastAsia="Times New Roman" w:hAnsi="Menlo" w:cs="Menlo"/>
          <w:color w:val="E06C75"/>
          <w:sz w:val="18"/>
          <w:szCs w:val="18"/>
          <w:lang w:eastAsia="en-GB"/>
        </w:rPr>
        <w:t>WiFi</w:t>
      </w:r>
      <w:r w:rsidRPr="00A5336A">
        <w:rPr>
          <w:rFonts w:ascii="Menlo" w:eastAsia="Times New Roman" w:hAnsi="Menlo" w:cs="Menlo"/>
          <w:color w:val="ABB2BF"/>
          <w:sz w:val="18"/>
          <w:szCs w:val="18"/>
          <w:lang w:eastAsia="en-GB"/>
        </w:rPr>
        <w:t>.</w:t>
      </w:r>
      <w:r w:rsidRPr="00A5336A">
        <w:rPr>
          <w:rFonts w:ascii="Menlo" w:eastAsia="Times New Roman" w:hAnsi="Menlo" w:cs="Menlo"/>
          <w:color w:val="61AFEF"/>
          <w:sz w:val="18"/>
          <w:szCs w:val="18"/>
          <w:lang w:eastAsia="en-GB"/>
        </w:rPr>
        <w:t>status</w:t>
      </w:r>
      <w:proofErr w:type="spellEnd"/>
      <w:r w:rsidRPr="00A5336A">
        <w:rPr>
          <w:rFonts w:ascii="Menlo" w:eastAsia="Times New Roman" w:hAnsi="Menlo" w:cs="Menlo"/>
          <w:color w:val="ABB2BF"/>
          <w:sz w:val="18"/>
          <w:szCs w:val="18"/>
          <w:lang w:eastAsia="en-GB"/>
        </w:rPr>
        <w:t xml:space="preserve">()) </w:t>
      </w:r>
      <w:r w:rsidRPr="00A5336A">
        <w:rPr>
          <w:rFonts w:ascii="Menlo" w:eastAsia="Times New Roman" w:hAnsi="Menlo" w:cs="Menlo"/>
          <w:color w:val="C678DD"/>
          <w:sz w:val="18"/>
          <w:szCs w:val="18"/>
          <w:lang w:eastAsia="en-GB"/>
        </w:rPr>
        <w:t>!=</w:t>
      </w:r>
      <w:r w:rsidRPr="00A5336A">
        <w:rPr>
          <w:rFonts w:ascii="Menlo" w:eastAsia="Times New Roman" w:hAnsi="Menlo" w:cs="Menlo"/>
          <w:color w:val="ABB2BF"/>
          <w:sz w:val="18"/>
          <w:szCs w:val="18"/>
          <w:lang w:eastAsia="en-GB"/>
        </w:rPr>
        <w:t xml:space="preserve"> WL_CONNECTED)</w:t>
      </w:r>
    </w:p>
    <w:p w14:paraId="24D509C9" w14:textId="77777777" w:rsidR="00401FA3" w:rsidRPr="00A5336A" w:rsidRDefault="00401FA3" w:rsidP="00401FA3">
      <w:pPr>
        <w:shd w:val="clear" w:color="auto" w:fill="282C34"/>
        <w:spacing w:after="0" w:line="270" w:lineRule="atLeast"/>
        <w:jc w:val="left"/>
        <w:rPr>
          <w:rFonts w:ascii="Menlo" w:eastAsia="Times New Roman" w:hAnsi="Menlo" w:cs="Menlo"/>
          <w:color w:val="ABB2BF"/>
          <w:sz w:val="18"/>
          <w:szCs w:val="18"/>
          <w:lang w:eastAsia="en-GB"/>
        </w:rPr>
      </w:pPr>
      <w:r w:rsidRPr="00A5336A">
        <w:rPr>
          <w:rFonts w:ascii="Menlo" w:eastAsia="Times New Roman" w:hAnsi="Menlo" w:cs="Menlo"/>
          <w:color w:val="ABB2BF"/>
          <w:sz w:val="18"/>
          <w:szCs w:val="18"/>
          <w:lang w:eastAsia="en-GB"/>
        </w:rPr>
        <w:t xml:space="preserve">  {</w:t>
      </w:r>
    </w:p>
    <w:p w14:paraId="1BE51C85" w14:textId="77777777" w:rsidR="00401FA3" w:rsidRPr="00A5336A" w:rsidRDefault="00401FA3" w:rsidP="00401FA3">
      <w:pPr>
        <w:shd w:val="clear" w:color="auto" w:fill="282C34"/>
        <w:spacing w:after="0" w:line="270" w:lineRule="atLeast"/>
        <w:jc w:val="left"/>
        <w:rPr>
          <w:rFonts w:ascii="Menlo" w:eastAsia="Times New Roman" w:hAnsi="Menlo" w:cs="Menlo"/>
          <w:color w:val="ABB2BF"/>
          <w:sz w:val="18"/>
          <w:szCs w:val="18"/>
          <w:lang w:eastAsia="en-GB"/>
        </w:rPr>
      </w:pPr>
      <w:r w:rsidRPr="00A5336A">
        <w:rPr>
          <w:rFonts w:ascii="Menlo" w:eastAsia="Times New Roman" w:hAnsi="Menlo" w:cs="Menlo"/>
          <w:color w:val="ABB2BF"/>
          <w:sz w:val="18"/>
          <w:szCs w:val="18"/>
          <w:lang w:eastAsia="en-GB"/>
        </w:rPr>
        <w:t xml:space="preserve">    </w:t>
      </w:r>
      <w:proofErr w:type="spellStart"/>
      <w:r w:rsidRPr="00A5336A">
        <w:rPr>
          <w:rFonts w:ascii="Menlo" w:eastAsia="Times New Roman" w:hAnsi="Menlo" w:cs="Menlo"/>
          <w:color w:val="E06C75"/>
          <w:sz w:val="18"/>
          <w:szCs w:val="18"/>
          <w:lang w:eastAsia="en-GB"/>
        </w:rPr>
        <w:t>Serial</w:t>
      </w:r>
      <w:r w:rsidRPr="00A5336A">
        <w:rPr>
          <w:rFonts w:ascii="Menlo" w:eastAsia="Times New Roman" w:hAnsi="Menlo" w:cs="Menlo"/>
          <w:color w:val="ABB2BF"/>
          <w:sz w:val="18"/>
          <w:szCs w:val="18"/>
          <w:lang w:eastAsia="en-GB"/>
        </w:rPr>
        <w:t>.</w:t>
      </w:r>
      <w:r w:rsidRPr="00A5336A">
        <w:rPr>
          <w:rFonts w:ascii="Menlo" w:eastAsia="Times New Roman" w:hAnsi="Menlo" w:cs="Menlo"/>
          <w:color w:val="61AFEF"/>
          <w:sz w:val="18"/>
          <w:szCs w:val="18"/>
          <w:lang w:eastAsia="en-GB"/>
        </w:rPr>
        <w:t>printf</w:t>
      </w:r>
      <w:proofErr w:type="spellEnd"/>
      <w:r w:rsidRPr="00A5336A">
        <w:rPr>
          <w:rFonts w:ascii="Menlo" w:eastAsia="Times New Roman" w:hAnsi="Menlo" w:cs="Menlo"/>
          <w:color w:val="ABB2BF"/>
          <w:sz w:val="18"/>
          <w:szCs w:val="18"/>
          <w:lang w:eastAsia="en-GB"/>
        </w:rPr>
        <w:t>(</w:t>
      </w:r>
      <w:r w:rsidRPr="00A5336A">
        <w:rPr>
          <w:rFonts w:ascii="Menlo" w:eastAsia="Times New Roman" w:hAnsi="Menlo" w:cs="Menlo"/>
          <w:color w:val="98C379"/>
          <w:sz w:val="18"/>
          <w:szCs w:val="18"/>
          <w:lang w:eastAsia="en-GB"/>
        </w:rPr>
        <w:t>"</w:t>
      </w:r>
      <w:proofErr w:type="spellStart"/>
      <w:r w:rsidRPr="00A5336A">
        <w:rPr>
          <w:rFonts w:ascii="Menlo" w:eastAsia="Times New Roman" w:hAnsi="Menlo" w:cs="Menlo"/>
          <w:color w:val="98C379"/>
          <w:sz w:val="18"/>
          <w:szCs w:val="18"/>
          <w:lang w:eastAsia="en-GB"/>
        </w:rPr>
        <w:t>Connecting</w:t>
      </w:r>
      <w:proofErr w:type="spellEnd"/>
      <w:r w:rsidRPr="00A5336A">
        <w:rPr>
          <w:rFonts w:ascii="Menlo" w:eastAsia="Times New Roman" w:hAnsi="Menlo" w:cs="Menlo"/>
          <w:color w:val="98C379"/>
          <w:sz w:val="18"/>
          <w:szCs w:val="18"/>
          <w:lang w:eastAsia="en-GB"/>
        </w:rPr>
        <w:t xml:space="preserve"> </w:t>
      </w:r>
      <w:proofErr w:type="spellStart"/>
      <w:r w:rsidRPr="00A5336A">
        <w:rPr>
          <w:rFonts w:ascii="Menlo" w:eastAsia="Times New Roman" w:hAnsi="Menlo" w:cs="Menlo"/>
          <w:color w:val="98C379"/>
          <w:sz w:val="18"/>
          <w:szCs w:val="18"/>
          <w:lang w:eastAsia="en-GB"/>
        </w:rPr>
        <w:t>to</w:t>
      </w:r>
      <w:proofErr w:type="spellEnd"/>
      <w:r w:rsidRPr="00A5336A">
        <w:rPr>
          <w:rFonts w:ascii="Menlo" w:eastAsia="Times New Roman" w:hAnsi="Menlo" w:cs="Menlo"/>
          <w:color w:val="98C379"/>
          <w:sz w:val="18"/>
          <w:szCs w:val="18"/>
          <w:lang w:eastAsia="en-GB"/>
        </w:rPr>
        <w:t xml:space="preserve"> </w:t>
      </w:r>
      <w:proofErr w:type="spellStart"/>
      <w:r w:rsidRPr="00A5336A">
        <w:rPr>
          <w:rFonts w:ascii="Menlo" w:eastAsia="Times New Roman" w:hAnsi="Menlo" w:cs="Menlo"/>
          <w:color w:val="98C379"/>
          <w:sz w:val="18"/>
          <w:szCs w:val="18"/>
          <w:lang w:eastAsia="en-GB"/>
        </w:rPr>
        <w:t>WiFi</w:t>
      </w:r>
      <w:proofErr w:type="spellEnd"/>
      <w:r w:rsidRPr="00A5336A">
        <w:rPr>
          <w:rFonts w:ascii="Menlo" w:eastAsia="Times New Roman" w:hAnsi="Menlo" w:cs="Menlo"/>
          <w:color w:val="98C379"/>
          <w:sz w:val="18"/>
          <w:szCs w:val="18"/>
          <w:lang w:eastAsia="en-GB"/>
        </w:rPr>
        <w:t xml:space="preserve"> </w:t>
      </w:r>
      <w:r w:rsidRPr="00A5336A">
        <w:rPr>
          <w:rFonts w:ascii="Menlo" w:eastAsia="Times New Roman" w:hAnsi="Menlo" w:cs="Menlo"/>
          <w:color w:val="D19A66"/>
          <w:sz w:val="18"/>
          <w:szCs w:val="18"/>
          <w:lang w:eastAsia="en-GB"/>
        </w:rPr>
        <w:t>%s</w:t>
      </w:r>
      <w:r w:rsidRPr="00A5336A">
        <w:rPr>
          <w:rFonts w:ascii="Menlo" w:eastAsia="Times New Roman" w:hAnsi="Menlo" w:cs="Menlo"/>
          <w:color w:val="98C379"/>
          <w:sz w:val="18"/>
          <w:szCs w:val="18"/>
          <w:lang w:eastAsia="en-GB"/>
        </w:rPr>
        <w:t xml:space="preserve">. </w:t>
      </w:r>
      <w:proofErr w:type="spellStart"/>
      <w:r w:rsidRPr="00A5336A">
        <w:rPr>
          <w:rFonts w:ascii="Menlo" w:eastAsia="Times New Roman" w:hAnsi="Menlo" w:cs="Menlo"/>
          <w:color w:val="98C379"/>
          <w:sz w:val="18"/>
          <w:szCs w:val="18"/>
          <w:lang w:eastAsia="en-GB"/>
        </w:rPr>
        <w:t>Current</w:t>
      </w:r>
      <w:proofErr w:type="spellEnd"/>
      <w:r w:rsidRPr="00A5336A">
        <w:rPr>
          <w:rFonts w:ascii="Menlo" w:eastAsia="Times New Roman" w:hAnsi="Menlo" w:cs="Menlo"/>
          <w:color w:val="98C379"/>
          <w:sz w:val="18"/>
          <w:szCs w:val="18"/>
          <w:lang w:eastAsia="en-GB"/>
        </w:rPr>
        <w:t xml:space="preserve"> status: </w:t>
      </w:r>
      <w:r w:rsidRPr="00A5336A">
        <w:rPr>
          <w:rFonts w:ascii="Menlo" w:eastAsia="Times New Roman" w:hAnsi="Menlo" w:cs="Menlo"/>
          <w:color w:val="D19A66"/>
          <w:sz w:val="18"/>
          <w:szCs w:val="18"/>
          <w:lang w:eastAsia="en-GB"/>
        </w:rPr>
        <w:t>%d</w:t>
      </w:r>
      <w:r w:rsidRPr="00A5336A">
        <w:rPr>
          <w:rFonts w:ascii="Menlo" w:eastAsia="Times New Roman" w:hAnsi="Menlo" w:cs="Menlo"/>
          <w:color w:val="98C379"/>
          <w:sz w:val="18"/>
          <w:szCs w:val="18"/>
          <w:lang w:eastAsia="en-GB"/>
        </w:rPr>
        <w:t xml:space="preserve">. </w:t>
      </w:r>
      <w:proofErr w:type="spellStart"/>
      <w:r w:rsidRPr="00A5336A">
        <w:rPr>
          <w:rFonts w:ascii="Menlo" w:eastAsia="Times New Roman" w:hAnsi="Menlo" w:cs="Menlo"/>
          <w:color w:val="98C379"/>
          <w:sz w:val="18"/>
          <w:szCs w:val="18"/>
          <w:lang w:eastAsia="en-GB"/>
        </w:rPr>
        <w:t>Current</w:t>
      </w:r>
      <w:proofErr w:type="spellEnd"/>
      <w:r w:rsidRPr="00A5336A">
        <w:rPr>
          <w:rFonts w:ascii="Menlo" w:eastAsia="Times New Roman" w:hAnsi="Menlo" w:cs="Menlo"/>
          <w:color w:val="98C379"/>
          <w:sz w:val="18"/>
          <w:szCs w:val="18"/>
          <w:lang w:eastAsia="en-GB"/>
        </w:rPr>
        <w:t xml:space="preserve"> IP: </w:t>
      </w:r>
      <w:r w:rsidRPr="00A5336A">
        <w:rPr>
          <w:rFonts w:ascii="Menlo" w:eastAsia="Times New Roman" w:hAnsi="Menlo" w:cs="Menlo"/>
          <w:color w:val="D19A66"/>
          <w:sz w:val="18"/>
          <w:szCs w:val="18"/>
          <w:lang w:eastAsia="en-GB"/>
        </w:rPr>
        <w:t>%s</w:t>
      </w:r>
      <w:r w:rsidRPr="00A5336A">
        <w:rPr>
          <w:rFonts w:ascii="Menlo" w:eastAsia="Times New Roman" w:hAnsi="Menlo" w:cs="Menlo"/>
          <w:color w:val="56B6C2"/>
          <w:sz w:val="18"/>
          <w:szCs w:val="18"/>
          <w:lang w:eastAsia="en-GB"/>
        </w:rPr>
        <w:t>\n</w:t>
      </w:r>
      <w:r w:rsidRPr="00A5336A">
        <w:rPr>
          <w:rFonts w:ascii="Menlo" w:eastAsia="Times New Roman" w:hAnsi="Menlo" w:cs="Menlo"/>
          <w:color w:val="98C379"/>
          <w:sz w:val="18"/>
          <w:szCs w:val="18"/>
          <w:lang w:eastAsia="en-GB"/>
        </w:rPr>
        <w:t>"</w:t>
      </w:r>
      <w:r w:rsidRPr="00A5336A">
        <w:rPr>
          <w:rFonts w:ascii="Menlo" w:eastAsia="Times New Roman" w:hAnsi="Menlo" w:cs="Menlo"/>
          <w:color w:val="ABB2BF"/>
          <w:sz w:val="18"/>
          <w:szCs w:val="18"/>
          <w:lang w:eastAsia="en-GB"/>
        </w:rPr>
        <w:t>,</w:t>
      </w:r>
    </w:p>
    <w:p w14:paraId="3F83CC25" w14:textId="77777777" w:rsidR="00401FA3" w:rsidRPr="00A5336A" w:rsidRDefault="00401FA3" w:rsidP="00401FA3">
      <w:pPr>
        <w:shd w:val="clear" w:color="auto" w:fill="282C34"/>
        <w:spacing w:after="0" w:line="270" w:lineRule="atLeast"/>
        <w:jc w:val="left"/>
        <w:rPr>
          <w:rFonts w:ascii="Menlo" w:eastAsia="Times New Roman" w:hAnsi="Menlo" w:cs="Menlo"/>
          <w:color w:val="ABB2BF"/>
          <w:sz w:val="18"/>
          <w:szCs w:val="18"/>
          <w:lang w:eastAsia="en-GB"/>
        </w:rPr>
      </w:pPr>
      <w:r w:rsidRPr="00A5336A">
        <w:rPr>
          <w:rFonts w:ascii="Menlo" w:eastAsia="Times New Roman" w:hAnsi="Menlo" w:cs="Menlo"/>
          <w:color w:val="ABB2BF"/>
          <w:sz w:val="18"/>
          <w:szCs w:val="18"/>
          <w:lang w:eastAsia="en-GB"/>
        </w:rPr>
        <w:t xml:space="preserve">                  </w:t>
      </w:r>
      <w:proofErr w:type="spellStart"/>
      <w:r w:rsidRPr="00A5336A">
        <w:rPr>
          <w:rFonts w:ascii="Menlo" w:eastAsia="Times New Roman" w:hAnsi="Menlo" w:cs="Menlo"/>
          <w:color w:val="ABB2BF"/>
          <w:sz w:val="18"/>
          <w:szCs w:val="18"/>
          <w:lang w:eastAsia="en-GB"/>
        </w:rPr>
        <w:t>ssid</w:t>
      </w:r>
      <w:proofErr w:type="spellEnd"/>
      <w:r w:rsidRPr="00A5336A">
        <w:rPr>
          <w:rFonts w:ascii="Menlo" w:eastAsia="Times New Roman" w:hAnsi="Menlo" w:cs="Menlo"/>
          <w:color w:val="ABB2BF"/>
          <w:sz w:val="18"/>
          <w:szCs w:val="18"/>
          <w:lang w:eastAsia="en-GB"/>
        </w:rPr>
        <w:t xml:space="preserve">, status, </w:t>
      </w:r>
      <w:proofErr w:type="spellStart"/>
      <w:r w:rsidRPr="00A5336A">
        <w:rPr>
          <w:rFonts w:ascii="Menlo" w:eastAsia="Times New Roman" w:hAnsi="Menlo" w:cs="Menlo"/>
          <w:color w:val="E06C75"/>
          <w:sz w:val="18"/>
          <w:szCs w:val="18"/>
          <w:lang w:eastAsia="en-GB"/>
        </w:rPr>
        <w:t>WiFi</w:t>
      </w:r>
      <w:r w:rsidRPr="00A5336A">
        <w:rPr>
          <w:rFonts w:ascii="Menlo" w:eastAsia="Times New Roman" w:hAnsi="Menlo" w:cs="Menlo"/>
          <w:color w:val="ABB2BF"/>
          <w:sz w:val="18"/>
          <w:szCs w:val="18"/>
          <w:lang w:eastAsia="en-GB"/>
        </w:rPr>
        <w:t>.</w:t>
      </w:r>
      <w:r w:rsidRPr="00A5336A">
        <w:rPr>
          <w:rFonts w:ascii="Menlo" w:eastAsia="Times New Roman" w:hAnsi="Menlo" w:cs="Menlo"/>
          <w:color w:val="61AFEF"/>
          <w:sz w:val="18"/>
          <w:szCs w:val="18"/>
          <w:lang w:eastAsia="en-GB"/>
        </w:rPr>
        <w:t>localIP</w:t>
      </w:r>
      <w:proofErr w:type="spellEnd"/>
      <w:r w:rsidRPr="00A5336A">
        <w:rPr>
          <w:rFonts w:ascii="Menlo" w:eastAsia="Times New Roman" w:hAnsi="Menlo" w:cs="Menlo"/>
          <w:color w:val="ABB2BF"/>
          <w:sz w:val="18"/>
          <w:szCs w:val="18"/>
          <w:lang w:eastAsia="en-GB"/>
        </w:rPr>
        <w:t>().</w:t>
      </w:r>
      <w:proofErr w:type="spellStart"/>
      <w:r w:rsidRPr="00A5336A">
        <w:rPr>
          <w:rFonts w:ascii="Menlo" w:eastAsia="Times New Roman" w:hAnsi="Menlo" w:cs="Menlo"/>
          <w:color w:val="61AFEF"/>
          <w:sz w:val="18"/>
          <w:szCs w:val="18"/>
          <w:lang w:eastAsia="en-GB"/>
        </w:rPr>
        <w:t>toString</w:t>
      </w:r>
      <w:proofErr w:type="spellEnd"/>
      <w:r w:rsidRPr="00A5336A">
        <w:rPr>
          <w:rFonts w:ascii="Menlo" w:eastAsia="Times New Roman" w:hAnsi="Menlo" w:cs="Menlo"/>
          <w:color w:val="ABB2BF"/>
          <w:sz w:val="18"/>
          <w:szCs w:val="18"/>
          <w:lang w:eastAsia="en-GB"/>
        </w:rPr>
        <w:t>().</w:t>
      </w:r>
      <w:proofErr w:type="spellStart"/>
      <w:r w:rsidRPr="00A5336A">
        <w:rPr>
          <w:rFonts w:ascii="Menlo" w:eastAsia="Times New Roman" w:hAnsi="Menlo" w:cs="Menlo"/>
          <w:color w:val="61AFEF"/>
          <w:sz w:val="18"/>
          <w:szCs w:val="18"/>
          <w:lang w:eastAsia="en-GB"/>
        </w:rPr>
        <w:t>c_str</w:t>
      </w:r>
      <w:proofErr w:type="spellEnd"/>
      <w:r w:rsidRPr="00A5336A">
        <w:rPr>
          <w:rFonts w:ascii="Menlo" w:eastAsia="Times New Roman" w:hAnsi="Menlo" w:cs="Menlo"/>
          <w:color w:val="ABB2BF"/>
          <w:sz w:val="18"/>
          <w:szCs w:val="18"/>
          <w:lang w:eastAsia="en-GB"/>
        </w:rPr>
        <w:t>());</w:t>
      </w:r>
    </w:p>
    <w:p w14:paraId="3E3B7943" w14:textId="77777777" w:rsidR="00401FA3" w:rsidRPr="00A5336A" w:rsidRDefault="00401FA3" w:rsidP="00401FA3">
      <w:pPr>
        <w:shd w:val="clear" w:color="auto" w:fill="282C34"/>
        <w:spacing w:after="0" w:line="270" w:lineRule="atLeast"/>
        <w:jc w:val="left"/>
        <w:rPr>
          <w:rFonts w:ascii="Menlo" w:eastAsia="Times New Roman" w:hAnsi="Menlo" w:cs="Menlo"/>
          <w:color w:val="ABB2BF"/>
          <w:sz w:val="18"/>
          <w:szCs w:val="18"/>
          <w:lang w:eastAsia="en-GB"/>
        </w:rPr>
      </w:pPr>
      <w:r w:rsidRPr="00A5336A">
        <w:rPr>
          <w:rFonts w:ascii="Menlo" w:eastAsia="Times New Roman" w:hAnsi="Menlo" w:cs="Menlo"/>
          <w:color w:val="ABB2BF"/>
          <w:sz w:val="18"/>
          <w:szCs w:val="18"/>
          <w:lang w:eastAsia="en-GB"/>
        </w:rPr>
        <w:t xml:space="preserve">    </w:t>
      </w:r>
      <w:proofErr w:type="spellStart"/>
      <w:r w:rsidRPr="00A5336A">
        <w:rPr>
          <w:rFonts w:ascii="Menlo" w:eastAsia="Times New Roman" w:hAnsi="Menlo" w:cs="Menlo"/>
          <w:color w:val="E06C75"/>
          <w:sz w:val="18"/>
          <w:szCs w:val="18"/>
          <w:lang w:eastAsia="en-GB"/>
        </w:rPr>
        <w:t>WiFi</w:t>
      </w:r>
      <w:r w:rsidRPr="00A5336A">
        <w:rPr>
          <w:rFonts w:ascii="Menlo" w:eastAsia="Times New Roman" w:hAnsi="Menlo" w:cs="Menlo"/>
          <w:color w:val="ABB2BF"/>
          <w:sz w:val="18"/>
          <w:szCs w:val="18"/>
          <w:lang w:eastAsia="en-GB"/>
        </w:rPr>
        <w:t>.</w:t>
      </w:r>
      <w:r w:rsidRPr="00A5336A">
        <w:rPr>
          <w:rFonts w:ascii="Menlo" w:eastAsia="Times New Roman" w:hAnsi="Menlo" w:cs="Menlo"/>
          <w:color w:val="61AFEF"/>
          <w:sz w:val="18"/>
          <w:szCs w:val="18"/>
          <w:lang w:eastAsia="en-GB"/>
        </w:rPr>
        <w:t>mode</w:t>
      </w:r>
      <w:proofErr w:type="spellEnd"/>
      <w:r w:rsidRPr="00A5336A">
        <w:rPr>
          <w:rFonts w:ascii="Menlo" w:eastAsia="Times New Roman" w:hAnsi="Menlo" w:cs="Menlo"/>
          <w:color w:val="ABB2BF"/>
          <w:sz w:val="18"/>
          <w:szCs w:val="18"/>
          <w:lang w:eastAsia="en-GB"/>
        </w:rPr>
        <w:t>(WIFI_STA);</w:t>
      </w:r>
    </w:p>
    <w:p w14:paraId="0AA7E6AB" w14:textId="77777777" w:rsidR="00401FA3" w:rsidRPr="00A5336A" w:rsidRDefault="00401FA3" w:rsidP="00401FA3">
      <w:pPr>
        <w:shd w:val="clear" w:color="auto" w:fill="282C34"/>
        <w:spacing w:after="0" w:line="270" w:lineRule="atLeast"/>
        <w:jc w:val="left"/>
        <w:rPr>
          <w:rFonts w:ascii="Menlo" w:eastAsia="Times New Roman" w:hAnsi="Menlo" w:cs="Menlo"/>
          <w:color w:val="ABB2BF"/>
          <w:sz w:val="18"/>
          <w:szCs w:val="18"/>
          <w:lang w:eastAsia="en-GB"/>
        </w:rPr>
      </w:pPr>
      <w:r w:rsidRPr="00A5336A">
        <w:rPr>
          <w:rFonts w:ascii="Menlo" w:eastAsia="Times New Roman" w:hAnsi="Menlo" w:cs="Menlo"/>
          <w:color w:val="ABB2BF"/>
          <w:sz w:val="18"/>
          <w:szCs w:val="18"/>
          <w:lang w:eastAsia="en-GB"/>
        </w:rPr>
        <w:t xml:space="preserve">    </w:t>
      </w:r>
      <w:proofErr w:type="spellStart"/>
      <w:r w:rsidRPr="00A5336A">
        <w:rPr>
          <w:rFonts w:ascii="Menlo" w:eastAsia="Times New Roman" w:hAnsi="Menlo" w:cs="Menlo"/>
          <w:color w:val="E06C75"/>
          <w:sz w:val="18"/>
          <w:szCs w:val="18"/>
          <w:lang w:eastAsia="en-GB"/>
        </w:rPr>
        <w:t>WiFi</w:t>
      </w:r>
      <w:r w:rsidRPr="00A5336A">
        <w:rPr>
          <w:rFonts w:ascii="Menlo" w:eastAsia="Times New Roman" w:hAnsi="Menlo" w:cs="Menlo"/>
          <w:color w:val="ABB2BF"/>
          <w:sz w:val="18"/>
          <w:szCs w:val="18"/>
          <w:lang w:eastAsia="en-GB"/>
        </w:rPr>
        <w:t>.</w:t>
      </w:r>
      <w:r w:rsidRPr="00A5336A">
        <w:rPr>
          <w:rFonts w:ascii="Menlo" w:eastAsia="Times New Roman" w:hAnsi="Menlo" w:cs="Menlo"/>
          <w:color w:val="61AFEF"/>
          <w:sz w:val="18"/>
          <w:szCs w:val="18"/>
          <w:lang w:eastAsia="en-GB"/>
        </w:rPr>
        <w:t>config</w:t>
      </w:r>
      <w:proofErr w:type="spellEnd"/>
      <w:r w:rsidRPr="00A5336A">
        <w:rPr>
          <w:rFonts w:ascii="Menlo" w:eastAsia="Times New Roman" w:hAnsi="Menlo" w:cs="Menlo"/>
          <w:color w:val="ABB2BF"/>
          <w:sz w:val="18"/>
          <w:szCs w:val="18"/>
          <w:lang w:eastAsia="en-GB"/>
        </w:rPr>
        <w:t>(</w:t>
      </w:r>
      <w:proofErr w:type="spellStart"/>
      <w:r w:rsidRPr="00A5336A">
        <w:rPr>
          <w:rFonts w:ascii="Menlo" w:eastAsia="Times New Roman" w:hAnsi="Menlo" w:cs="Menlo"/>
          <w:color w:val="ABB2BF"/>
          <w:sz w:val="18"/>
          <w:szCs w:val="18"/>
          <w:lang w:eastAsia="en-GB"/>
        </w:rPr>
        <w:t>localIP</w:t>
      </w:r>
      <w:proofErr w:type="spellEnd"/>
      <w:r w:rsidRPr="00A5336A">
        <w:rPr>
          <w:rFonts w:ascii="Menlo" w:eastAsia="Times New Roman" w:hAnsi="Menlo" w:cs="Menlo"/>
          <w:color w:val="ABB2BF"/>
          <w:sz w:val="18"/>
          <w:szCs w:val="18"/>
          <w:lang w:eastAsia="en-GB"/>
        </w:rPr>
        <w:t xml:space="preserve">, gateway, </w:t>
      </w:r>
      <w:proofErr w:type="spellStart"/>
      <w:r w:rsidRPr="00A5336A">
        <w:rPr>
          <w:rFonts w:ascii="Menlo" w:eastAsia="Times New Roman" w:hAnsi="Menlo" w:cs="Menlo"/>
          <w:color w:val="ABB2BF"/>
          <w:sz w:val="18"/>
          <w:szCs w:val="18"/>
          <w:lang w:eastAsia="en-GB"/>
        </w:rPr>
        <w:t>subnet</w:t>
      </w:r>
      <w:proofErr w:type="spellEnd"/>
      <w:r w:rsidRPr="00A5336A">
        <w:rPr>
          <w:rFonts w:ascii="Menlo" w:eastAsia="Times New Roman" w:hAnsi="Menlo" w:cs="Menlo"/>
          <w:color w:val="ABB2BF"/>
          <w:sz w:val="18"/>
          <w:szCs w:val="18"/>
          <w:lang w:eastAsia="en-GB"/>
        </w:rPr>
        <w:t>);</w:t>
      </w:r>
    </w:p>
    <w:p w14:paraId="6648F41A" w14:textId="77777777" w:rsidR="00401FA3" w:rsidRPr="00A5336A" w:rsidRDefault="00401FA3" w:rsidP="00401FA3">
      <w:pPr>
        <w:shd w:val="clear" w:color="auto" w:fill="282C34"/>
        <w:spacing w:after="0" w:line="270" w:lineRule="atLeast"/>
        <w:jc w:val="left"/>
        <w:rPr>
          <w:rFonts w:ascii="Menlo" w:eastAsia="Times New Roman" w:hAnsi="Menlo" w:cs="Menlo"/>
          <w:color w:val="ABB2BF"/>
          <w:sz w:val="18"/>
          <w:szCs w:val="18"/>
          <w:lang w:eastAsia="en-GB"/>
        </w:rPr>
      </w:pPr>
      <w:r w:rsidRPr="00A5336A">
        <w:rPr>
          <w:rFonts w:ascii="Menlo" w:eastAsia="Times New Roman" w:hAnsi="Menlo" w:cs="Menlo"/>
          <w:color w:val="ABB2BF"/>
          <w:sz w:val="18"/>
          <w:szCs w:val="18"/>
          <w:lang w:eastAsia="en-GB"/>
        </w:rPr>
        <w:t xml:space="preserve">    </w:t>
      </w:r>
      <w:proofErr w:type="spellStart"/>
      <w:r w:rsidRPr="00A5336A">
        <w:rPr>
          <w:rFonts w:ascii="Menlo" w:eastAsia="Times New Roman" w:hAnsi="Menlo" w:cs="Menlo"/>
          <w:color w:val="E06C75"/>
          <w:sz w:val="18"/>
          <w:szCs w:val="18"/>
          <w:lang w:eastAsia="en-GB"/>
        </w:rPr>
        <w:t>WiFi</w:t>
      </w:r>
      <w:r w:rsidRPr="00A5336A">
        <w:rPr>
          <w:rFonts w:ascii="Menlo" w:eastAsia="Times New Roman" w:hAnsi="Menlo" w:cs="Menlo"/>
          <w:color w:val="ABB2BF"/>
          <w:sz w:val="18"/>
          <w:szCs w:val="18"/>
          <w:lang w:eastAsia="en-GB"/>
        </w:rPr>
        <w:t>.</w:t>
      </w:r>
      <w:r w:rsidRPr="00A5336A">
        <w:rPr>
          <w:rFonts w:ascii="Menlo" w:eastAsia="Times New Roman" w:hAnsi="Menlo" w:cs="Menlo"/>
          <w:color w:val="61AFEF"/>
          <w:sz w:val="18"/>
          <w:szCs w:val="18"/>
          <w:lang w:eastAsia="en-GB"/>
        </w:rPr>
        <w:t>begin</w:t>
      </w:r>
      <w:proofErr w:type="spellEnd"/>
      <w:r w:rsidRPr="00A5336A">
        <w:rPr>
          <w:rFonts w:ascii="Menlo" w:eastAsia="Times New Roman" w:hAnsi="Menlo" w:cs="Menlo"/>
          <w:color w:val="ABB2BF"/>
          <w:sz w:val="18"/>
          <w:szCs w:val="18"/>
          <w:lang w:eastAsia="en-GB"/>
        </w:rPr>
        <w:t>(</w:t>
      </w:r>
      <w:proofErr w:type="spellStart"/>
      <w:r w:rsidRPr="00A5336A">
        <w:rPr>
          <w:rFonts w:ascii="Menlo" w:eastAsia="Times New Roman" w:hAnsi="Menlo" w:cs="Menlo"/>
          <w:color w:val="ABB2BF"/>
          <w:sz w:val="18"/>
          <w:szCs w:val="18"/>
          <w:lang w:eastAsia="en-GB"/>
        </w:rPr>
        <w:t>ssid</w:t>
      </w:r>
      <w:proofErr w:type="spellEnd"/>
      <w:r w:rsidRPr="00A5336A">
        <w:rPr>
          <w:rFonts w:ascii="Menlo" w:eastAsia="Times New Roman" w:hAnsi="Menlo" w:cs="Menlo"/>
          <w:color w:val="ABB2BF"/>
          <w:sz w:val="18"/>
          <w:szCs w:val="18"/>
          <w:lang w:eastAsia="en-GB"/>
        </w:rPr>
        <w:t xml:space="preserve">, </w:t>
      </w:r>
      <w:proofErr w:type="spellStart"/>
      <w:r w:rsidRPr="00A5336A">
        <w:rPr>
          <w:rFonts w:ascii="Menlo" w:eastAsia="Times New Roman" w:hAnsi="Menlo" w:cs="Menlo"/>
          <w:color w:val="ABB2BF"/>
          <w:sz w:val="18"/>
          <w:szCs w:val="18"/>
          <w:lang w:eastAsia="en-GB"/>
        </w:rPr>
        <w:t>pass</w:t>
      </w:r>
      <w:proofErr w:type="spellEnd"/>
      <w:r w:rsidRPr="00A5336A">
        <w:rPr>
          <w:rFonts w:ascii="Menlo" w:eastAsia="Times New Roman" w:hAnsi="Menlo" w:cs="Menlo"/>
          <w:color w:val="ABB2BF"/>
          <w:sz w:val="18"/>
          <w:szCs w:val="18"/>
          <w:lang w:eastAsia="en-GB"/>
        </w:rPr>
        <w:t>);</w:t>
      </w:r>
    </w:p>
    <w:p w14:paraId="17C97C50" w14:textId="77777777" w:rsidR="00401FA3" w:rsidRPr="00A5336A" w:rsidRDefault="00401FA3" w:rsidP="00401FA3">
      <w:pPr>
        <w:shd w:val="clear" w:color="auto" w:fill="282C34"/>
        <w:spacing w:after="0" w:line="270" w:lineRule="atLeast"/>
        <w:jc w:val="left"/>
        <w:rPr>
          <w:rFonts w:ascii="Menlo" w:eastAsia="Times New Roman" w:hAnsi="Menlo" w:cs="Menlo"/>
          <w:color w:val="ABB2BF"/>
          <w:sz w:val="18"/>
          <w:szCs w:val="18"/>
          <w:lang w:eastAsia="en-GB"/>
        </w:rPr>
      </w:pPr>
    </w:p>
    <w:p w14:paraId="27B2CE00" w14:textId="77777777" w:rsidR="00401FA3" w:rsidRPr="00A5336A" w:rsidRDefault="00401FA3" w:rsidP="00401FA3">
      <w:pPr>
        <w:shd w:val="clear" w:color="auto" w:fill="282C34"/>
        <w:spacing w:after="0" w:line="270" w:lineRule="atLeast"/>
        <w:jc w:val="left"/>
        <w:rPr>
          <w:rFonts w:ascii="Menlo" w:eastAsia="Times New Roman" w:hAnsi="Menlo" w:cs="Menlo"/>
          <w:color w:val="ABB2BF"/>
          <w:sz w:val="18"/>
          <w:szCs w:val="18"/>
          <w:lang w:eastAsia="en-GB"/>
        </w:rPr>
      </w:pPr>
      <w:r w:rsidRPr="00A5336A">
        <w:rPr>
          <w:rFonts w:ascii="Menlo" w:eastAsia="Times New Roman" w:hAnsi="Menlo" w:cs="Menlo"/>
          <w:color w:val="ABB2BF"/>
          <w:sz w:val="18"/>
          <w:szCs w:val="18"/>
          <w:lang w:eastAsia="en-GB"/>
        </w:rPr>
        <w:t xml:space="preserve">    </w:t>
      </w:r>
      <w:r w:rsidRPr="00A5336A">
        <w:rPr>
          <w:rFonts w:ascii="Menlo" w:eastAsia="Times New Roman" w:hAnsi="Menlo" w:cs="Menlo"/>
          <w:color w:val="61AFEF"/>
          <w:sz w:val="18"/>
          <w:szCs w:val="18"/>
          <w:lang w:eastAsia="en-GB"/>
        </w:rPr>
        <w:t>delay</w:t>
      </w:r>
      <w:r w:rsidRPr="00A5336A">
        <w:rPr>
          <w:rFonts w:ascii="Menlo" w:eastAsia="Times New Roman" w:hAnsi="Menlo" w:cs="Menlo"/>
          <w:color w:val="ABB2BF"/>
          <w:sz w:val="18"/>
          <w:szCs w:val="18"/>
          <w:lang w:eastAsia="en-GB"/>
        </w:rPr>
        <w:t>(</w:t>
      </w:r>
      <w:r w:rsidRPr="00A5336A">
        <w:rPr>
          <w:rFonts w:ascii="Menlo" w:eastAsia="Times New Roman" w:hAnsi="Menlo" w:cs="Menlo"/>
          <w:color w:val="D19A66"/>
          <w:sz w:val="18"/>
          <w:szCs w:val="18"/>
          <w:lang w:eastAsia="en-GB"/>
        </w:rPr>
        <w:t>5000</w:t>
      </w:r>
      <w:r w:rsidRPr="00A5336A">
        <w:rPr>
          <w:rFonts w:ascii="Menlo" w:eastAsia="Times New Roman" w:hAnsi="Menlo" w:cs="Menlo"/>
          <w:color w:val="ABB2BF"/>
          <w:sz w:val="18"/>
          <w:szCs w:val="18"/>
          <w:lang w:eastAsia="en-GB"/>
        </w:rPr>
        <w:t>);</w:t>
      </w:r>
    </w:p>
    <w:p w14:paraId="11958DAD" w14:textId="77777777" w:rsidR="00401FA3" w:rsidRPr="00A5336A" w:rsidRDefault="00401FA3" w:rsidP="00401FA3">
      <w:pPr>
        <w:shd w:val="clear" w:color="auto" w:fill="282C34"/>
        <w:spacing w:after="0" w:line="270" w:lineRule="atLeast"/>
        <w:jc w:val="left"/>
        <w:rPr>
          <w:rFonts w:ascii="Menlo" w:eastAsia="Times New Roman" w:hAnsi="Menlo" w:cs="Menlo"/>
          <w:color w:val="ABB2BF"/>
          <w:sz w:val="18"/>
          <w:szCs w:val="18"/>
          <w:lang w:eastAsia="en-GB"/>
        </w:rPr>
      </w:pPr>
      <w:r w:rsidRPr="00A5336A">
        <w:rPr>
          <w:rFonts w:ascii="Menlo" w:eastAsia="Times New Roman" w:hAnsi="Menlo" w:cs="Menlo"/>
          <w:color w:val="ABB2BF"/>
          <w:sz w:val="18"/>
          <w:szCs w:val="18"/>
          <w:lang w:eastAsia="en-GB"/>
        </w:rPr>
        <w:t xml:space="preserve">  }</w:t>
      </w:r>
    </w:p>
    <w:p w14:paraId="3168D7C0" w14:textId="77777777" w:rsidR="00401FA3" w:rsidRPr="00A5336A" w:rsidRDefault="00401FA3" w:rsidP="00401FA3">
      <w:pPr>
        <w:shd w:val="clear" w:color="auto" w:fill="282C34"/>
        <w:spacing w:after="0" w:line="270" w:lineRule="atLeast"/>
        <w:jc w:val="left"/>
        <w:rPr>
          <w:rFonts w:ascii="Menlo" w:eastAsia="Times New Roman" w:hAnsi="Menlo" w:cs="Menlo"/>
          <w:color w:val="ABB2BF"/>
          <w:sz w:val="18"/>
          <w:szCs w:val="18"/>
          <w:lang w:eastAsia="en-GB"/>
        </w:rPr>
      </w:pPr>
    </w:p>
    <w:p w14:paraId="1E29B98B" w14:textId="77777777" w:rsidR="00401FA3" w:rsidRPr="00A5336A" w:rsidRDefault="00401FA3" w:rsidP="00401FA3">
      <w:pPr>
        <w:shd w:val="clear" w:color="auto" w:fill="282C34"/>
        <w:spacing w:after="0" w:line="270" w:lineRule="atLeast"/>
        <w:jc w:val="left"/>
        <w:rPr>
          <w:rFonts w:ascii="Menlo" w:eastAsia="Times New Roman" w:hAnsi="Menlo" w:cs="Menlo"/>
          <w:color w:val="ABB2BF"/>
          <w:sz w:val="18"/>
          <w:szCs w:val="18"/>
          <w:lang w:eastAsia="en-GB"/>
        </w:rPr>
      </w:pPr>
      <w:r w:rsidRPr="00A5336A">
        <w:rPr>
          <w:rFonts w:ascii="Menlo" w:eastAsia="Times New Roman" w:hAnsi="Menlo" w:cs="Menlo"/>
          <w:color w:val="ABB2BF"/>
          <w:sz w:val="18"/>
          <w:szCs w:val="18"/>
          <w:lang w:eastAsia="en-GB"/>
        </w:rPr>
        <w:t xml:space="preserve">  </w:t>
      </w:r>
      <w:proofErr w:type="spellStart"/>
      <w:r w:rsidRPr="00A5336A">
        <w:rPr>
          <w:rFonts w:ascii="Menlo" w:eastAsia="Times New Roman" w:hAnsi="Menlo" w:cs="Menlo"/>
          <w:color w:val="E06C75"/>
          <w:sz w:val="18"/>
          <w:szCs w:val="18"/>
          <w:lang w:eastAsia="en-GB"/>
        </w:rPr>
        <w:t>Serial</w:t>
      </w:r>
      <w:r w:rsidRPr="00A5336A">
        <w:rPr>
          <w:rFonts w:ascii="Menlo" w:eastAsia="Times New Roman" w:hAnsi="Menlo" w:cs="Menlo"/>
          <w:color w:val="ABB2BF"/>
          <w:sz w:val="18"/>
          <w:szCs w:val="18"/>
          <w:lang w:eastAsia="en-GB"/>
        </w:rPr>
        <w:t>.</w:t>
      </w:r>
      <w:r w:rsidRPr="00A5336A">
        <w:rPr>
          <w:rFonts w:ascii="Menlo" w:eastAsia="Times New Roman" w:hAnsi="Menlo" w:cs="Menlo"/>
          <w:color w:val="61AFEF"/>
          <w:sz w:val="18"/>
          <w:szCs w:val="18"/>
          <w:lang w:eastAsia="en-GB"/>
        </w:rPr>
        <w:t>println</w:t>
      </w:r>
      <w:proofErr w:type="spellEnd"/>
      <w:r w:rsidRPr="00A5336A">
        <w:rPr>
          <w:rFonts w:ascii="Menlo" w:eastAsia="Times New Roman" w:hAnsi="Menlo" w:cs="Menlo"/>
          <w:color w:val="ABB2BF"/>
          <w:sz w:val="18"/>
          <w:szCs w:val="18"/>
          <w:lang w:eastAsia="en-GB"/>
        </w:rPr>
        <w:t>(</w:t>
      </w:r>
      <w:r w:rsidRPr="00A5336A">
        <w:rPr>
          <w:rFonts w:ascii="Menlo" w:eastAsia="Times New Roman" w:hAnsi="Menlo" w:cs="Menlo"/>
          <w:color w:val="98C379"/>
          <w:sz w:val="18"/>
          <w:szCs w:val="18"/>
          <w:lang w:eastAsia="en-GB"/>
        </w:rPr>
        <w:t>"</w:t>
      </w:r>
      <w:proofErr w:type="spellStart"/>
      <w:r w:rsidRPr="00A5336A">
        <w:rPr>
          <w:rFonts w:ascii="Menlo" w:eastAsia="Times New Roman" w:hAnsi="Menlo" w:cs="Menlo"/>
          <w:color w:val="98C379"/>
          <w:sz w:val="18"/>
          <w:szCs w:val="18"/>
          <w:lang w:eastAsia="en-GB"/>
        </w:rPr>
        <w:t>Connected</w:t>
      </w:r>
      <w:proofErr w:type="spellEnd"/>
      <w:r w:rsidRPr="00A5336A">
        <w:rPr>
          <w:rFonts w:ascii="Menlo" w:eastAsia="Times New Roman" w:hAnsi="Menlo" w:cs="Menlo"/>
          <w:color w:val="98C379"/>
          <w:sz w:val="18"/>
          <w:szCs w:val="18"/>
          <w:lang w:eastAsia="en-GB"/>
        </w:rPr>
        <w:t xml:space="preserve"> </w:t>
      </w:r>
      <w:proofErr w:type="spellStart"/>
      <w:r w:rsidRPr="00A5336A">
        <w:rPr>
          <w:rFonts w:ascii="Menlo" w:eastAsia="Times New Roman" w:hAnsi="Menlo" w:cs="Menlo"/>
          <w:color w:val="98C379"/>
          <w:sz w:val="18"/>
          <w:szCs w:val="18"/>
          <w:lang w:eastAsia="en-GB"/>
        </w:rPr>
        <w:t>to</w:t>
      </w:r>
      <w:proofErr w:type="spellEnd"/>
      <w:r w:rsidRPr="00A5336A">
        <w:rPr>
          <w:rFonts w:ascii="Menlo" w:eastAsia="Times New Roman" w:hAnsi="Menlo" w:cs="Menlo"/>
          <w:color w:val="98C379"/>
          <w:sz w:val="18"/>
          <w:szCs w:val="18"/>
          <w:lang w:eastAsia="en-GB"/>
        </w:rPr>
        <w:t xml:space="preserve"> </w:t>
      </w:r>
      <w:proofErr w:type="spellStart"/>
      <w:r w:rsidRPr="00A5336A">
        <w:rPr>
          <w:rFonts w:ascii="Menlo" w:eastAsia="Times New Roman" w:hAnsi="Menlo" w:cs="Menlo"/>
          <w:color w:val="98C379"/>
          <w:sz w:val="18"/>
          <w:szCs w:val="18"/>
          <w:lang w:eastAsia="en-GB"/>
        </w:rPr>
        <w:t>WiFi</w:t>
      </w:r>
      <w:proofErr w:type="spellEnd"/>
      <w:r w:rsidRPr="00A5336A">
        <w:rPr>
          <w:rFonts w:ascii="Menlo" w:eastAsia="Times New Roman" w:hAnsi="Menlo" w:cs="Menlo"/>
          <w:color w:val="98C379"/>
          <w:sz w:val="18"/>
          <w:szCs w:val="18"/>
          <w:lang w:eastAsia="en-GB"/>
        </w:rPr>
        <w:t>!"</w:t>
      </w:r>
      <w:r w:rsidRPr="00A5336A">
        <w:rPr>
          <w:rFonts w:ascii="Menlo" w:eastAsia="Times New Roman" w:hAnsi="Menlo" w:cs="Menlo"/>
          <w:color w:val="ABB2BF"/>
          <w:sz w:val="18"/>
          <w:szCs w:val="18"/>
          <w:lang w:eastAsia="en-GB"/>
        </w:rPr>
        <w:t>);</w:t>
      </w:r>
    </w:p>
    <w:p w14:paraId="237892F9" w14:textId="0CB5CBCB" w:rsidR="006E32DF" w:rsidRPr="006E32DF" w:rsidRDefault="00401FA3" w:rsidP="006E32DF">
      <w:pPr>
        <w:shd w:val="clear" w:color="auto" w:fill="282C34"/>
        <w:spacing w:after="0" w:line="270" w:lineRule="atLeast"/>
        <w:jc w:val="left"/>
        <w:rPr>
          <w:rFonts w:ascii="Menlo" w:eastAsia="Times New Roman" w:hAnsi="Menlo" w:cs="Menlo"/>
          <w:color w:val="ABB2BF"/>
          <w:sz w:val="18"/>
          <w:szCs w:val="18"/>
          <w:lang w:eastAsia="en-GB"/>
        </w:rPr>
      </w:pPr>
      <w:r w:rsidRPr="00A5336A">
        <w:rPr>
          <w:rFonts w:ascii="Menlo" w:eastAsia="Times New Roman" w:hAnsi="Menlo" w:cs="Menlo"/>
          <w:color w:val="ABB2BF"/>
          <w:sz w:val="18"/>
          <w:szCs w:val="18"/>
          <w:lang w:eastAsia="en-GB"/>
        </w:rPr>
        <w:t>}</w:t>
      </w:r>
    </w:p>
    <w:p w14:paraId="23E69A44" w14:textId="77777777" w:rsidR="006E32DF" w:rsidRDefault="006E32DF" w:rsidP="00401FA3">
      <w:pPr>
        <w:ind w:firstLine="708"/>
        <w:rPr>
          <w:rFonts w:ascii="Times New Roman" w:hAnsi="Times New Roman" w:cs="Times New Roman"/>
          <w:sz w:val="24"/>
          <w:szCs w:val="24"/>
        </w:rPr>
      </w:pPr>
    </w:p>
    <w:p w14:paraId="740C9DF5" w14:textId="575DF438" w:rsidR="00401FA3" w:rsidRDefault="00401FA3" w:rsidP="00401FA3">
      <w:pPr>
        <w:ind w:firstLine="708"/>
        <w:rPr>
          <w:rFonts w:ascii="Times New Roman" w:hAnsi="Times New Roman" w:cs="Times New Roman"/>
          <w:sz w:val="24"/>
          <w:szCs w:val="24"/>
        </w:rPr>
      </w:pPr>
      <w:r>
        <w:rPr>
          <w:rFonts w:ascii="Times New Roman" w:hAnsi="Times New Roman" w:cs="Times New Roman"/>
          <w:sz w:val="24"/>
          <w:szCs w:val="24"/>
        </w:rPr>
        <w:t>Î</w:t>
      </w:r>
      <w:r w:rsidRPr="00335252">
        <w:rPr>
          <w:rFonts w:ascii="Times New Roman" w:hAnsi="Times New Roman" w:cs="Times New Roman"/>
          <w:sz w:val="24"/>
          <w:szCs w:val="24"/>
        </w:rPr>
        <w:t>n urma stabiliri</w:t>
      </w:r>
      <w:r>
        <w:rPr>
          <w:rFonts w:ascii="Times New Roman" w:hAnsi="Times New Roman" w:cs="Times New Roman"/>
          <w:sz w:val="24"/>
          <w:szCs w:val="24"/>
        </w:rPr>
        <w:t>i</w:t>
      </w:r>
      <w:r w:rsidRPr="00335252">
        <w:rPr>
          <w:rFonts w:ascii="Times New Roman" w:hAnsi="Times New Roman" w:cs="Times New Roman"/>
          <w:sz w:val="24"/>
          <w:szCs w:val="24"/>
        </w:rPr>
        <w:t xml:space="preserve"> conexiunii Wi-Fi, conectarea la </w:t>
      </w:r>
      <w:r w:rsidRPr="00D52B29">
        <w:rPr>
          <w:rFonts w:ascii="Times New Roman" w:hAnsi="Times New Roman" w:cs="Times New Roman"/>
          <w:i/>
          <w:iCs/>
          <w:sz w:val="24"/>
          <w:szCs w:val="24"/>
        </w:rPr>
        <w:t>broker</w:t>
      </w:r>
      <w:r w:rsidRPr="00335252">
        <w:rPr>
          <w:rFonts w:ascii="Times New Roman" w:hAnsi="Times New Roman" w:cs="Times New Roman"/>
          <w:sz w:val="24"/>
          <w:szCs w:val="24"/>
        </w:rPr>
        <w:t>-ul MQTT este încercat</w:t>
      </w:r>
      <w:r>
        <w:rPr>
          <w:rFonts w:ascii="Times New Roman" w:hAnsi="Times New Roman" w:cs="Times New Roman"/>
          <w:sz w:val="24"/>
          <w:szCs w:val="24"/>
        </w:rPr>
        <w:t>ă</w:t>
      </w:r>
      <w:r w:rsidRPr="00335252">
        <w:rPr>
          <w:rFonts w:ascii="Times New Roman" w:hAnsi="Times New Roman" w:cs="Times New Roman"/>
          <w:sz w:val="24"/>
          <w:szCs w:val="24"/>
        </w:rPr>
        <w:t xml:space="preserve">. Metoda </w:t>
      </w:r>
      <w:r w:rsidRPr="00335252">
        <w:rPr>
          <w:rFonts w:ascii="Times New Roman" w:hAnsi="Times New Roman" w:cs="Times New Roman"/>
          <w:i/>
          <w:iCs/>
          <w:sz w:val="24"/>
          <w:szCs w:val="24"/>
        </w:rPr>
        <w:t xml:space="preserve">setServer </w:t>
      </w:r>
      <w:r w:rsidRPr="00335252">
        <w:rPr>
          <w:rFonts w:ascii="Times New Roman" w:hAnsi="Times New Roman" w:cs="Times New Roman"/>
          <w:sz w:val="24"/>
          <w:szCs w:val="24"/>
        </w:rPr>
        <w:t>aferent</w:t>
      </w:r>
      <w:r>
        <w:rPr>
          <w:rFonts w:ascii="Times New Roman" w:hAnsi="Times New Roman" w:cs="Times New Roman"/>
          <w:sz w:val="24"/>
          <w:szCs w:val="24"/>
        </w:rPr>
        <w:t>ă</w:t>
      </w:r>
      <w:r w:rsidRPr="00335252">
        <w:rPr>
          <w:rFonts w:ascii="Times New Roman" w:hAnsi="Times New Roman" w:cs="Times New Roman"/>
          <w:sz w:val="24"/>
          <w:szCs w:val="24"/>
        </w:rPr>
        <w:t xml:space="preserve"> clientului MQTT este apelat</w:t>
      </w:r>
      <w:r>
        <w:rPr>
          <w:rFonts w:ascii="Times New Roman" w:hAnsi="Times New Roman" w:cs="Times New Roman"/>
          <w:sz w:val="24"/>
          <w:szCs w:val="24"/>
        </w:rPr>
        <w:t>ă</w:t>
      </w:r>
      <w:r w:rsidRPr="00335252">
        <w:rPr>
          <w:rFonts w:ascii="Times New Roman" w:hAnsi="Times New Roman" w:cs="Times New Roman"/>
          <w:sz w:val="24"/>
          <w:szCs w:val="24"/>
        </w:rPr>
        <w:t xml:space="preserve">, folosind ca parametri IP-ul </w:t>
      </w:r>
      <w:r>
        <w:rPr>
          <w:rFonts w:ascii="Times New Roman" w:hAnsi="Times New Roman" w:cs="Times New Roman"/>
          <w:sz w:val="24"/>
          <w:szCs w:val="24"/>
        </w:rPr>
        <w:t>ș</w:t>
      </w:r>
      <w:r w:rsidRPr="00335252">
        <w:rPr>
          <w:rFonts w:ascii="Times New Roman" w:hAnsi="Times New Roman" w:cs="Times New Roman"/>
          <w:sz w:val="24"/>
          <w:szCs w:val="24"/>
        </w:rPr>
        <w:t xml:space="preserve">i </w:t>
      </w:r>
      <w:r w:rsidRPr="00D52B29">
        <w:rPr>
          <w:rFonts w:ascii="Times New Roman" w:hAnsi="Times New Roman" w:cs="Times New Roman"/>
          <w:i/>
          <w:iCs/>
          <w:sz w:val="24"/>
          <w:szCs w:val="24"/>
        </w:rPr>
        <w:t>portul</w:t>
      </w:r>
      <w:r w:rsidRPr="00335252">
        <w:rPr>
          <w:rFonts w:ascii="Times New Roman" w:hAnsi="Times New Roman" w:cs="Times New Roman"/>
          <w:sz w:val="24"/>
          <w:szCs w:val="24"/>
        </w:rPr>
        <w:t xml:space="preserve"> </w:t>
      </w:r>
      <w:r w:rsidRPr="00D52B29">
        <w:rPr>
          <w:rFonts w:ascii="Times New Roman" w:hAnsi="Times New Roman" w:cs="Times New Roman"/>
          <w:i/>
          <w:iCs/>
          <w:sz w:val="24"/>
          <w:szCs w:val="24"/>
        </w:rPr>
        <w:t>broker</w:t>
      </w:r>
      <w:r w:rsidRPr="00335252">
        <w:rPr>
          <w:rFonts w:ascii="Times New Roman" w:hAnsi="Times New Roman" w:cs="Times New Roman"/>
          <w:sz w:val="24"/>
          <w:szCs w:val="24"/>
        </w:rPr>
        <w:t>-ului, iar apoi identificatorul unic</w:t>
      </w:r>
      <w:r>
        <w:rPr>
          <w:rFonts w:ascii="Times New Roman" w:hAnsi="Times New Roman" w:cs="Times New Roman"/>
          <w:sz w:val="24"/>
          <w:szCs w:val="24"/>
        </w:rPr>
        <w:t>. Acest identificator este</w:t>
      </w:r>
      <w:r w:rsidRPr="00335252">
        <w:rPr>
          <w:rFonts w:ascii="Times New Roman" w:hAnsi="Times New Roman" w:cs="Times New Roman"/>
          <w:sz w:val="24"/>
          <w:szCs w:val="24"/>
        </w:rPr>
        <w:t xml:space="preserve"> format </w:t>
      </w:r>
      <w:r>
        <w:rPr>
          <w:rFonts w:ascii="Times New Roman" w:hAnsi="Times New Roman" w:cs="Times New Roman"/>
          <w:sz w:val="24"/>
          <w:szCs w:val="24"/>
        </w:rPr>
        <w:t>î</w:t>
      </w:r>
      <w:r w:rsidRPr="00335252">
        <w:rPr>
          <w:rFonts w:ascii="Times New Roman" w:hAnsi="Times New Roman" w:cs="Times New Roman"/>
          <w:sz w:val="24"/>
          <w:szCs w:val="24"/>
        </w:rPr>
        <w:t xml:space="preserve">n urma concatenării șirului de caractere “esp8266-“ </w:t>
      </w:r>
      <w:r>
        <w:rPr>
          <w:rFonts w:ascii="Times New Roman" w:hAnsi="Times New Roman" w:cs="Times New Roman"/>
          <w:sz w:val="24"/>
          <w:szCs w:val="24"/>
        </w:rPr>
        <w:t>cu</w:t>
      </w:r>
      <w:r w:rsidRPr="00335252">
        <w:rPr>
          <w:rFonts w:ascii="Times New Roman" w:hAnsi="Times New Roman" w:cs="Times New Roman"/>
          <w:sz w:val="24"/>
          <w:szCs w:val="24"/>
        </w:rPr>
        <w:t xml:space="preserve"> adresa MAC a plăcii de rețea</w:t>
      </w:r>
      <w:r>
        <w:rPr>
          <w:rFonts w:ascii="Times New Roman" w:hAnsi="Times New Roman" w:cs="Times New Roman"/>
          <w:sz w:val="24"/>
          <w:szCs w:val="24"/>
        </w:rPr>
        <w:t xml:space="preserve"> și</w:t>
      </w:r>
      <w:r w:rsidRPr="00335252">
        <w:rPr>
          <w:rFonts w:ascii="Times New Roman" w:hAnsi="Times New Roman" w:cs="Times New Roman"/>
          <w:sz w:val="24"/>
          <w:szCs w:val="24"/>
        </w:rPr>
        <w:t xml:space="preserve"> va fi ulterior utilizat ca parametru al metodei </w:t>
      </w:r>
      <w:r w:rsidRPr="00335252">
        <w:rPr>
          <w:rFonts w:ascii="Times New Roman" w:hAnsi="Times New Roman" w:cs="Times New Roman"/>
          <w:i/>
          <w:iCs/>
          <w:sz w:val="24"/>
          <w:szCs w:val="24"/>
        </w:rPr>
        <w:t>connect</w:t>
      </w:r>
      <w:r w:rsidRPr="00335252">
        <w:rPr>
          <w:rFonts w:ascii="Times New Roman" w:hAnsi="Times New Roman" w:cs="Times New Roman"/>
          <w:sz w:val="24"/>
          <w:szCs w:val="24"/>
        </w:rPr>
        <w:t xml:space="preserve">. </w:t>
      </w:r>
      <w:r>
        <w:rPr>
          <w:rFonts w:ascii="Times New Roman" w:hAnsi="Times New Roman" w:cs="Times New Roman"/>
          <w:sz w:val="24"/>
          <w:szCs w:val="24"/>
        </w:rPr>
        <w:t>În cazul în care</w:t>
      </w:r>
      <w:r w:rsidRPr="00335252">
        <w:rPr>
          <w:rFonts w:ascii="Times New Roman" w:hAnsi="Times New Roman" w:cs="Times New Roman"/>
          <w:sz w:val="24"/>
          <w:szCs w:val="24"/>
        </w:rPr>
        <w:t xml:space="preserve"> metoda întoarce un cod de eroare, nodul se va restarta </w:t>
      </w:r>
      <w:r>
        <w:rPr>
          <w:rFonts w:ascii="Times New Roman" w:hAnsi="Times New Roman" w:cs="Times New Roman"/>
          <w:sz w:val="24"/>
          <w:szCs w:val="24"/>
        </w:rPr>
        <w:t>ș</w:t>
      </w:r>
      <w:r w:rsidRPr="00335252">
        <w:rPr>
          <w:rFonts w:ascii="Times New Roman" w:hAnsi="Times New Roman" w:cs="Times New Roman"/>
          <w:sz w:val="24"/>
          <w:szCs w:val="24"/>
        </w:rPr>
        <w:t>i va reîncerca conexiunea, altfel inițializarea va fi complet</w:t>
      </w:r>
      <w:r>
        <w:rPr>
          <w:rFonts w:ascii="Times New Roman" w:hAnsi="Times New Roman" w:cs="Times New Roman"/>
          <w:sz w:val="24"/>
          <w:szCs w:val="24"/>
        </w:rPr>
        <w:t>ă</w:t>
      </w:r>
      <w:r w:rsidRPr="00335252">
        <w:rPr>
          <w:rFonts w:ascii="Times New Roman" w:hAnsi="Times New Roman" w:cs="Times New Roman"/>
          <w:sz w:val="24"/>
          <w:szCs w:val="24"/>
        </w:rPr>
        <w:t xml:space="preserve"> </w:t>
      </w:r>
      <w:r>
        <w:rPr>
          <w:rFonts w:ascii="Times New Roman" w:hAnsi="Times New Roman" w:cs="Times New Roman"/>
          <w:sz w:val="24"/>
          <w:szCs w:val="24"/>
        </w:rPr>
        <w:t>ș</w:t>
      </w:r>
      <w:r w:rsidRPr="00335252">
        <w:rPr>
          <w:rFonts w:ascii="Times New Roman" w:hAnsi="Times New Roman" w:cs="Times New Roman"/>
          <w:sz w:val="24"/>
          <w:szCs w:val="24"/>
        </w:rPr>
        <w:t xml:space="preserve">i metoda </w:t>
      </w:r>
      <w:r w:rsidRPr="00335252">
        <w:rPr>
          <w:rFonts w:ascii="Times New Roman" w:hAnsi="Times New Roman" w:cs="Times New Roman"/>
          <w:i/>
          <w:iCs/>
          <w:sz w:val="24"/>
          <w:szCs w:val="24"/>
        </w:rPr>
        <w:t xml:space="preserve">loop </w:t>
      </w:r>
      <w:r w:rsidRPr="00335252">
        <w:rPr>
          <w:rFonts w:ascii="Times New Roman" w:hAnsi="Times New Roman" w:cs="Times New Roman"/>
          <w:sz w:val="24"/>
          <w:szCs w:val="24"/>
        </w:rPr>
        <w:t>va prelua controlul execuției.</w:t>
      </w:r>
    </w:p>
    <w:p w14:paraId="4A6EF9A3" w14:textId="2086E357" w:rsidR="006E32DF" w:rsidRPr="00335252" w:rsidRDefault="006E32DF" w:rsidP="00401FA3">
      <w:pPr>
        <w:ind w:firstLine="708"/>
        <w:rPr>
          <w:rFonts w:ascii="Times New Roman" w:hAnsi="Times New Roman" w:cs="Times New Roman"/>
          <w:sz w:val="24"/>
          <w:szCs w:val="24"/>
        </w:rPr>
      </w:pPr>
      <w:r>
        <w:rPr>
          <w:rFonts w:ascii="Times New Roman" w:hAnsi="Times New Roman" w:cs="Times New Roman"/>
          <w:sz w:val="24"/>
          <w:szCs w:val="24"/>
        </w:rPr>
        <w:t xml:space="preserve">Următoarea secvență de cod realizează conectarea la </w:t>
      </w:r>
      <w:r w:rsidRPr="00FD7EAA">
        <w:rPr>
          <w:rFonts w:ascii="Times New Roman" w:hAnsi="Times New Roman" w:cs="Times New Roman"/>
          <w:i/>
          <w:iCs/>
          <w:sz w:val="24"/>
          <w:szCs w:val="24"/>
        </w:rPr>
        <w:t>broker</w:t>
      </w:r>
      <w:r>
        <w:rPr>
          <w:rFonts w:ascii="Times New Roman" w:hAnsi="Times New Roman" w:cs="Times New Roman"/>
          <w:sz w:val="24"/>
          <w:szCs w:val="24"/>
        </w:rPr>
        <w:t>-ul MQTT.</w:t>
      </w:r>
    </w:p>
    <w:p w14:paraId="2314ADDA" w14:textId="77777777" w:rsidR="00401FA3" w:rsidRPr="00A5336A" w:rsidRDefault="00401FA3" w:rsidP="00401FA3">
      <w:pPr>
        <w:shd w:val="clear" w:color="auto" w:fill="282C34"/>
        <w:spacing w:after="0" w:line="270" w:lineRule="atLeast"/>
        <w:jc w:val="left"/>
        <w:rPr>
          <w:rFonts w:ascii="Menlo" w:eastAsia="Times New Roman" w:hAnsi="Menlo" w:cs="Menlo"/>
          <w:color w:val="ABB2BF"/>
          <w:sz w:val="18"/>
          <w:szCs w:val="18"/>
          <w:lang w:eastAsia="en-GB"/>
        </w:rPr>
      </w:pPr>
      <w:proofErr w:type="spellStart"/>
      <w:r w:rsidRPr="00A5336A">
        <w:rPr>
          <w:rFonts w:ascii="Menlo" w:eastAsia="Times New Roman" w:hAnsi="Menlo" w:cs="Menlo"/>
          <w:color w:val="E06C75"/>
          <w:sz w:val="18"/>
          <w:szCs w:val="18"/>
          <w:lang w:eastAsia="en-GB"/>
        </w:rPr>
        <w:t>mqttClient</w:t>
      </w:r>
      <w:r w:rsidRPr="00A5336A">
        <w:rPr>
          <w:rFonts w:ascii="Menlo" w:eastAsia="Times New Roman" w:hAnsi="Menlo" w:cs="Menlo"/>
          <w:color w:val="ABB2BF"/>
          <w:sz w:val="18"/>
          <w:szCs w:val="18"/>
          <w:lang w:eastAsia="en-GB"/>
        </w:rPr>
        <w:t>.</w:t>
      </w:r>
      <w:r w:rsidRPr="00A5336A">
        <w:rPr>
          <w:rFonts w:ascii="Menlo" w:eastAsia="Times New Roman" w:hAnsi="Menlo" w:cs="Menlo"/>
          <w:color w:val="61AFEF"/>
          <w:sz w:val="18"/>
          <w:szCs w:val="18"/>
          <w:lang w:eastAsia="en-GB"/>
        </w:rPr>
        <w:t>setServer</w:t>
      </w:r>
      <w:proofErr w:type="spellEnd"/>
      <w:r w:rsidRPr="00A5336A">
        <w:rPr>
          <w:rFonts w:ascii="Menlo" w:eastAsia="Times New Roman" w:hAnsi="Menlo" w:cs="Menlo"/>
          <w:color w:val="ABB2BF"/>
          <w:sz w:val="18"/>
          <w:szCs w:val="18"/>
          <w:lang w:eastAsia="en-GB"/>
        </w:rPr>
        <w:t>(broker, port);</w:t>
      </w:r>
    </w:p>
    <w:p w14:paraId="6B5E42C2" w14:textId="77777777" w:rsidR="00401FA3" w:rsidRPr="00A5336A" w:rsidRDefault="00401FA3" w:rsidP="00401FA3">
      <w:pPr>
        <w:shd w:val="clear" w:color="auto" w:fill="282C34"/>
        <w:spacing w:after="0" w:line="270" w:lineRule="atLeast"/>
        <w:jc w:val="left"/>
        <w:rPr>
          <w:rFonts w:ascii="Menlo" w:eastAsia="Times New Roman" w:hAnsi="Menlo" w:cs="Menlo"/>
          <w:color w:val="ABB2BF"/>
          <w:sz w:val="18"/>
          <w:szCs w:val="18"/>
          <w:lang w:eastAsia="en-GB"/>
        </w:rPr>
      </w:pPr>
    </w:p>
    <w:p w14:paraId="1A340005" w14:textId="77777777" w:rsidR="00401FA3" w:rsidRPr="00A5336A" w:rsidRDefault="00401FA3" w:rsidP="00401FA3">
      <w:pPr>
        <w:shd w:val="clear" w:color="auto" w:fill="282C34"/>
        <w:spacing w:after="0" w:line="270" w:lineRule="atLeast"/>
        <w:jc w:val="left"/>
        <w:rPr>
          <w:rFonts w:ascii="Menlo" w:eastAsia="Times New Roman" w:hAnsi="Menlo" w:cs="Menlo"/>
          <w:color w:val="ABB2BF"/>
          <w:sz w:val="18"/>
          <w:szCs w:val="18"/>
          <w:lang w:eastAsia="en-GB"/>
        </w:rPr>
      </w:pPr>
      <w:r w:rsidRPr="00A5336A">
        <w:rPr>
          <w:rFonts w:ascii="Menlo" w:eastAsia="Times New Roman" w:hAnsi="Menlo" w:cs="Menlo"/>
          <w:color w:val="ABB2BF"/>
          <w:sz w:val="18"/>
          <w:szCs w:val="18"/>
          <w:lang w:eastAsia="en-GB"/>
        </w:rPr>
        <w:t xml:space="preserve">  </w:t>
      </w:r>
      <w:proofErr w:type="spellStart"/>
      <w:r w:rsidRPr="00A5336A">
        <w:rPr>
          <w:rFonts w:ascii="Menlo" w:eastAsia="Times New Roman" w:hAnsi="Menlo" w:cs="Menlo"/>
          <w:color w:val="E06C75"/>
          <w:sz w:val="18"/>
          <w:szCs w:val="18"/>
          <w:lang w:eastAsia="en-GB"/>
        </w:rPr>
        <w:t>Serial</w:t>
      </w:r>
      <w:r w:rsidRPr="00A5336A">
        <w:rPr>
          <w:rFonts w:ascii="Menlo" w:eastAsia="Times New Roman" w:hAnsi="Menlo" w:cs="Menlo"/>
          <w:color w:val="ABB2BF"/>
          <w:sz w:val="18"/>
          <w:szCs w:val="18"/>
          <w:lang w:eastAsia="en-GB"/>
        </w:rPr>
        <w:t>.</w:t>
      </w:r>
      <w:r w:rsidRPr="00A5336A">
        <w:rPr>
          <w:rFonts w:ascii="Menlo" w:eastAsia="Times New Roman" w:hAnsi="Menlo" w:cs="Menlo"/>
          <w:color w:val="61AFEF"/>
          <w:sz w:val="18"/>
          <w:szCs w:val="18"/>
          <w:lang w:eastAsia="en-GB"/>
        </w:rPr>
        <w:t>printf</w:t>
      </w:r>
      <w:proofErr w:type="spellEnd"/>
      <w:r w:rsidRPr="00A5336A">
        <w:rPr>
          <w:rFonts w:ascii="Menlo" w:eastAsia="Times New Roman" w:hAnsi="Menlo" w:cs="Menlo"/>
          <w:color w:val="ABB2BF"/>
          <w:sz w:val="18"/>
          <w:szCs w:val="18"/>
          <w:lang w:eastAsia="en-GB"/>
        </w:rPr>
        <w:t>(</w:t>
      </w:r>
      <w:r w:rsidRPr="00A5336A">
        <w:rPr>
          <w:rFonts w:ascii="Menlo" w:eastAsia="Times New Roman" w:hAnsi="Menlo" w:cs="Menlo"/>
          <w:color w:val="98C379"/>
          <w:sz w:val="18"/>
          <w:szCs w:val="18"/>
          <w:lang w:eastAsia="en-GB"/>
        </w:rPr>
        <w:t>"</w:t>
      </w:r>
      <w:proofErr w:type="spellStart"/>
      <w:r w:rsidRPr="00A5336A">
        <w:rPr>
          <w:rFonts w:ascii="Menlo" w:eastAsia="Times New Roman" w:hAnsi="Menlo" w:cs="Menlo"/>
          <w:color w:val="98C379"/>
          <w:sz w:val="18"/>
          <w:szCs w:val="18"/>
          <w:lang w:eastAsia="en-GB"/>
        </w:rPr>
        <w:t>Attempting</w:t>
      </w:r>
      <w:proofErr w:type="spellEnd"/>
      <w:r w:rsidRPr="00A5336A">
        <w:rPr>
          <w:rFonts w:ascii="Menlo" w:eastAsia="Times New Roman" w:hAnsi="Menlo" w:cs="Menlo"/>
          <w:color w:val="98C379"/>
          <w:sz w:val="18"/>
          <w:szCs w:val="18"/>
          <w:lang w:eastAsia="en-GB"/>
        </w:rPr>
        <w:t xml:space="preserve"> </w:t>
      </w:r>
      <w:proofErr w:type="spellStart"/>
      <w:r w:rsidRPr="00A5336A">
        <w:rPr>
          <w:rFonts w:ascii="Menlo" w:eastAsia="Times New Roman" w:hAnsi="Menlo" w:cs="Menlo"/>
          <w:color w:val="98C379"/>
          <w:sz w:val="18"/>
          <w:szCs w:val="18"/>
          <w:lang w:eastAsia="en-GB"/>
        </w:rPr>
        <w:t>to</w:t>
      </w:r>
      <w:proofErr w:type="spellEnd"/>
      <w:r w:rsidRPr="00A5336A">
        <w:rPr>
          <w:rFonts w:ascii="Menlo" w:eastAsia="Times New Roman" w:hAnsi="Menlo" w:cs="Menlo"/>
          <w:color w:val="98C379"/>
          <w:sz w:val="18"/>
          <w:szCs w:val="18"/>
          <w:lang w:eastAsia="en-GB"/>
        </w:rPr>
        <w:t xml:space="preserve"> </w:t>
      </w:r>
      <w:proofErr w:type="spellStart"/>
      <w:r w:rsidRPr="00A5336A">
        <w:rPr>
          <w:rFonts w:ascii="Menlo" w:eastAsia="Times New Roman" w:hAnsi="Menlo" w:cs="Menlo"/>
          <w:color w:val="98C379"/>
          <w:sz w:val="18"/>
          <w:szCs w:val="18"/>
          <w:lang w:eastAsia="en-GB"/>
        </w:rPr>
        <w:t>connect</w:t>
      </w:r>
      <w:proofErr w:type="spellEnd"/>
      <w:r w:rsidRPr="00A5336A">
        <w:rPr>
          <w:rFonts w:ascii="Menlo" w:eastAsia="Times New Roman" w:hAnsi="Menlo" w:cs="Menlo"/>
          <w:color w:val="98C379"/>
          <w:sz w:val="18"/>
          <w:szCs w:val="18"/>
          <w:lang w:eastAsia="en-GB"/>
        </w:rPr>
        <w:t xml:space="preserve"> </w:t>
      </w:r>
      <w:proofErr w:type="spellStart"/>
      <w:r w:rsidRPr="00A5336A">
        <w:rPr>
          <w:rFonts w:ascii="Menlo" w:eastAsia="Times New Roman" w:hAnsi="Menlo" w:cs="Menlo"/>
          <w:color w:val="98C379"/>
          <w:sz w:val="18"/>
          <w:szCs w:val="18"/>
          <w:lang w:eastAsia="en-GB"/>
        </w:rPr>
        <w:t>to</w:t>
      </w:r>
      <w:proofErr w:type="spellEnd"/>
      <w:r w:rsidRPr="00A5336A">
        <w:rPr>
          <w:rFonts w:ascii="Menlo" w:eastAsia="Times New Roman" w:hAnsi="Menlo" w:cs="Menlo"/>
          <w:color w:val="98C379"/>
          <w:sz w:val="18"/>
          <w:szCs w:val="18"/>
          <w:lang w:eastAsia="en-GB"/>
        </w:rPr>
        <w:t xml:space="preserve"> MQTT broker </w:t>
      </w:r>
      <w:r w:rsidRPr="00A5336A">
        <w:rPr>
          <w:rFonts w:ascii="Menlo" w:eastAsia="Times New Roman" w:hAnsi="Menlo" w:cs="Menlo"/>
          <w:color w:val="D19A66"/>
          <w:sz w:val="18"/>
          <w:szCs w:val="18"/>
          <w:lang w:eastAsia="en-GB"/>
        </w:rPr>
        <w:t>%s</w:t>
      </w:r>
      <w:r w:rsidRPr="00A5336A">
        <w:rPr>
          <w:rFonts w:ascii="Menlo" w:eastAsia="Times New Roman" w:hAnsi="Menlo" w:cs="Menlo"/>
          <w:color w:val="98C379"/>
          <w:sz w:val="18"/>
          <w:szCs w:val="18"/>
          <w:lang w:eastAsia="en-GB"/>
        </w:rPr>
        <w:t>:</w:t>
      </w:r>
      <w:r w:rsidRPr="00A5336A">
        <w:rPr>
          <w:rFonts w:ascii="Menlo" w:eastAsia="Times New Roman" w:hAnsi="Menlo" w:cs="Menlo"/>
          <w:color w:val="D19A66"/>
          <w:sz w:val="18"/>
          <w:szCs w:val="18"/>
          <w:lang w:eastAsia="en-GB"/>
        </w:rPr>
        <w:t>%d</w:t>
      </w:r>
      <w:r w:rsidRPr="00A5336A">
        <w:rPr>
          <w:rFonts w:ascii="Menlo" w:eastAsia="Times New Roman" w:hAnsi="Menlo" w:cs="Menlo"/>
          <w:color w:val="56B6C2"/>
          <w:sz w:val="18"/>
          <w:szCs w:val="18"/>
          <w:lang w:eastAsia="en-GB"/>
        </w:rPr>
        <w:t>\n</w:t>
      </w:r>
      <w:r w:rsidRPr="00A5336A">
        <w:rPr>
          <w:rFonts w:ascii="Menlo" w:eastAsia="Times New Roman" w:hAnsi="Menlo" w:cs="Menlo"/>
          <w:color w:val="98C379"/>
          <w:sz w:val="18"/>
          <w:szCs w:val="18"/>
          <w:lang w:eastAsia="en-GB"/>
        </w:rPr>
        <w:t>"</w:t>
      </w:r>
      <w:r w:rsidRPr="00A5336A">
        <w:rPr>
          <w:rFonts w:ascii="Menlo" w:eastAsia="Times New Roman" w:hAnsi="Menlo" w:cs="Menlo"/>
          <w:color w:val="ABB2BF"/>
          <w:sz w:val="18"/>
          <w:szCs w:val="18"/>
          <w:lang w:eastAsia="en-GB"/>
        </w:rPr>
        <w:t>, broker, port);</w:t>
      </w:r>
    </w:p>
    <w:p w14:paraId="57F176E3" w14:textId="77777777" w:rsidR="00401FA3" w:rsidRPr="00A5336A" w:rsidRDefault="00401FA3" w:rsidP="00401FA3">
      <w:pPr>
        <w:shd w:val="clear" w:color="auto" w:fill="282C34"/>
        <w:spacing w:after="0" w:line="270" w:lineRule="atLeast"/>
        <w:jc w:val="left"/>
        <w:rPr>
          <w:rFonts w:ascii="Menlo" w:eastAsia="Times New Roman" w:hAnsi="Menlo" w:cs="Menlo"/>
          <w:color w:val="ABB2BF"/>
          <w:sz w:val="18"/>
          <w:szCs w:val="18"/>
          <w:lang w:eastAsia="en-GB"/>
        </w:rPr>
      </w:pPr>
      <w:r w:rsidRPr="00A5336A">
        <w:rPr>
          <w:rFonts w:ascii="Menlo" w:eastAsia="Times New Roman" w:hAnsi="Menlo" w:cs="Menlo"/>
          <w:color w:val="ABB2BF"/>
          <w:sz w:val="18"/>
          <w:szCs w:val="18"/>
          <w:lang w:eastAsia="en-GB"/>
        </w:rPr>
        <w:t xml:space="preserve">  </w:t>
      </w:r>
      <w:proofErr w:type="spellStart"/>
      <w:r w:rsidRPr="00A5336A">
        <w:rPr>
          <w:rFonts w:ascii="Menlo" w:eastAsia="Times New Roman" w:hAnsi="Menlo" w:cs="Menlo"/>
          <w:color w:val="61AFEF"/>
          <w:sz w:val="18"/>
          <w:szCs w:val="18"/>
          <w:lang w:eastAsia="en-GB"/>
        </w:rPr>
        <w:t>strcat</w:t>
      </w:r>
      <w:proofErr w:type="spellEnd"/>
      <w:r w:rsidRPr="00A5336A">
        <w:rPr>
          <w:rFonts w:ascii="Menlo" w:eastAsia="Times New Roman" w:hAnsi="Menlo" w:cs="Menlo"/>
          <w:color w:val="ABB2BF"/>
          <w:sz w:val="18"/>
          <w:szCs w:val="18"/>
          <w:lang w:eastAsia="en-GB"/>
        </w:rPr>
        <w:t>(</w:t>
      </w:r>
      <w:proofErr w:type="spellStart"/>
      <w:r w:rsidRPr="00A5336A">
        <w:rPr>
          <w:rFonts w:ascii="Menlo" w:eastAsia="Times New Roman" w:hAnsi="Menlo" w:cs="Menlo"/>
          <w:color w:val="ABB2BF"/>
          <w:sz w:val="18"/>
          <w:szCs w:val="18"/>
          <w:lang w:eastAsia="en-GB"/>
        </w:rPr>
        <w:t>clientId</w:t>
      </w:r>
      <w:proofErr w:type="spellEnd"/>
      <w:r w:rsidRPr="00A5336A">
        <w:rPr>
          <w:rFonts w:ascii="Menlo" w:eastAsia="Times New Roman" w:hAnsi="Menlo" w:cs="Menlo"/>
          <w:color w:val="ABB2BF"/>
          <w:sz w:val="18"/>
          <w:szCs w:val="18"/>
          <w:lang w:eastAsia="en-GB"/>
        </w:rPr>
        <w:t xml:space="preserve">, </w:t>
      </w:r>
      <w:proofErr w:type="spellStart"/>
      <w:r w:rsidRPr="00A5336A">
        <w:rPr>
          <w:rFonts w:ascii="Menlo" w:eastAsia="Times New Roman" w:hAnsi="Menlo" w:cs="Menlo"/>
          <w:color w:val="E06C75"/>
          <w:sz w:val="18"/>
          <w:szCs w:val="18"/>
          <w:lang w:eastAsia="en-GB"/>
        </w:rPr>
        <w:t>WiFi</w:t>
      </w:r>
      <w:r w:rsidRPr="00A5336A">
        <w:rPr>
          <w:rFonts w:ascii="Menlo" w:eastAsia="Times New Roman" w:hAnsi="Menlo" w:cs="Menlo"/>
          <w:color w:val="ABB2BF"/>
          <w:sz w:val="18"/>
          <w:szCs w:val="18"/>
          <w:lang w:eastAsia="en-GB"/>
        </w:rPr>
        <w:t>.</w:t>
      </w:r>
      <w:r w:rsidRPr="00A5336A">
        <w:rPr>
          <w:rFonts w:ascii="Menlo" w:eastAsia="Times New Roman" w:hAnsi="Menlo" w:cs="Menlo"/>
          <w:color w:val="61AFEF"/>
          <w:sz w:val="18"/>
          <w:szCs w:val="18"/>
          <w:lang w:eastAsia="en-GB"/>
        </w:rPr>
        <w:t>macAddress</w:t>
      </w:r>
      <w:proofErr w:type="spellEnd"/>
      <w:r w:rsidRPr="00A5336A">
        <w:rPr>
          <w:rFonts w:ascii="Menlo" w:eastAsia="Times New Roman" w:hAnsi="Menlo" w:cs="Menlo"/>
          <w:color w:val="ABB2BF"/>
          <w:sz w:val="18"/>
          <w:szCs w:val="18"/>
          <w:lang w:eastAsia="en-GB"/>
        </w:rPr>
        <w:t>().</w:t>
      </w:r>
      <w:proofErr w:type="spellStart"/>
      <w:r w:rsidRPr="00A5336A">
        <w:rPr>
          <w:rFonts w:ascii="Menlo" w:eastAsia="Times New Roman" w:hAnsi="Menlo" w:cs="Menlo"/>
          <w:color w:val="61AFEF"/>
          <w:sz w:val="18"/>
          <w:szCs w:val="18"/>
          <w:lang w:eastAsia="en-GB"/>
        </w:rPr>
        <w:t>c_str</w:t>
      </w:r>
      <w:proofErr w:type="spellEnd"/>
      <w:r w:rsidRPr="00A5336A">
        <w:rPr>
          <w:rFonts w:ascii="Menlo" w:eastAsia="Times New Roman" w:hAnsi="Menlo" w:cs="Menlo"/>
          <w:color w:val="ABB2BF"/>
          <w:sz w:val="18"/>
          <w:szCs w:val="18"/>
          <w:lang w:eastAsia="en-GB"/>
        </w:rPr>
        <w:t>());</w:t>
      </w:r>
    </w:p>
    <w:p w14:paraId="656ACFB5" w14:textId="77777777" w:rsidR="00401FA3" w:rsidRPr="00A5336A" w:rsidRDefault="00401FA3" w:rsidP="00401FA3">
      <w:pPr>
        <w:shd w:val="clear" w:color="auto" w:fill="282C34"/>
        <w:spacing w:after="0" w:line="270" w:lineRule="atLeast"/>
        <w:jc w:val="left"/>
        <w:rPr>
          <w:rFonts w:ascii="Menlo" w:eastAsia="Times New Roman" w:hAnsi="Menlo" w:cs="Menlo"/>
          <w:color w:val="ABB2BF"/>
          <w:sz w:val="18"/>
          <w:szCs w:val="18"/>
          <w:lang w:eastAsia="en-GB"/>
        </w:rPr>
      </w:pPr>
      <w:r w:rsidRPr="00A5336A">
        <w:rPr>
          <w:rFonts w:ascii="Menlo" w:eastAsia="Times New Roman" w:hAnsi="Menlo" w:cs="Menlo"/>
          <w:color w:val="ABB2BF"/>
          <w:sz w:val="18"/>
          <w:szCs w:val="18"/>
          <w:lang w:eastAsia="en-GB"/>
        </w:rPr>
        <w:t xml:space="preserve">  </w:t>
      </w:r>
      <w:proofErr w:type="spellStart"/>
      <w:r w:rsidRPr="00A5336A">
        <w:rPr>
          <w:rFonts w:ascii="Menlo" w:eastAsia="Times New Roman" w:hAnsi="Menlo" w:cs="Menlo"/>
          <w:color w:val="C678DD"/>
          <w:sz w:val="18"/>
          <w:szCs w:val="18"/>
          <w:lang w:eastAsia="en-GB"/>
        </w:rPr>
        <w:t>if</w:t>
      </w:r>
      <w:proofErr w:type="spellEnd"/>
      <w:r w:rsidRPr="00A5336A">
        <w:rPr>
          <w:rFonts w:ascii="Menlo" w:eastAsia="Times New Roman" w:hAnsi="Menlo" w:cs="Menlo"/>
          <w:color w:val="ABB2BF"/>
          <w:sz w:val="18"/>
          <w:szCs w:val="18"/>
          <w:lang w:eastAsia="en-GB"/>
        </w:rPr>
        <w:t xml:space="preserve"> (</w:t>
      </w:r>
      <w:r w:rsidRPr="00A5336A">
        <w:rPr>
          <w:rFonts w:ascii="Menlo" w:eastAsia="Times New Roman" w:hAnsi="Menlo" w:cs="Menlo"/>
          <w:color w:val="C678DD"/>
          <w:sz w:val="18"/>
          <w:szCs w:val="18"/>
          <w:lang w:eastAsia="en-GB"/>
        </w:rPr>
        <w:t>!</w:t>
      </w:r>
      <w:proofErr w:type="spellStart"/>
      <w:r w:rsidRPr="00A5336A">
        <w:rPr>
          <w:rFonts w:ascii="Menlo" w:eastAsia="Times New Roman" w:hAnsi="Menlo" w:cs="Menlo"/>
          <w:color w:val="E06C75"/>
          <w:sz w:val="18"/>
          <w:szCs w:val="18"/>
          <w:lang w:eastAsia="en-GB"/>
        </w:rPr>
        <w:t>mqttClient</w:t>
      </w:r>
      <w:r w:rsidRPr="00A5336A">
        <w:rPr>
          <w:rFonts w:ascii="Menlo" w:eastAsia="Times New Roman" w:hAnsi="Menlo" w:cs="Menlo"/>
          <w:color w:val="ABB2BF"/>
          <w:sz w:val="18"/>
          <w:szCs w:val="18"/>
          <w:lang w:eastAsia="en-GB"/>
        </w:rPr>
        <w:t>.</w:t>
      </w:r>
      <w:r w:rsidRPr="00A5336A">
        <w:rPr>
          <w:rFonts w:ascii="Menlo" w:eastAsia="Times New Roman" w:hAnsi="Menlo" w:cs="Menlo"/>
          <w:color w:val="61AFEF"/>
          <w:sz w:val="18"/>
          <w:szCs w:val="18"/>
          <w:lang w:eastAsia="en-GB"/>
        </w:rPr>
        <w:t>connect</w:t>
      </w:r>
      <w:proofErr w:type="spellEnd"/>
      <w:r w:rsidRPr="00A5336A">
        <w:rPr>
          <w:rFonts w:ascii="Menlo" w:eastAsia="Times New Roman" w:hAnsi="Menlo" w:cs="Menlo"/>
          <w:color w:val="ABB2BF"/>
          <w:sz w:val="18"/>
          <w:szCs w:val="18"/>
          <w:lang w:eastAsia="en-GB"/>
        </w:rPr>
        <w:t>(</w:t>
      </w:r>
      <w:proofErr w:type="spellStart"/>
      <w:r w:rsidRPr="00A5336A">
        <w:rPr>
          <w:rFonts w:ascii="Menlo" w:eastAsia="Times New Roman" w:hAnsi="Menlo" w:cs="Menlo"/>
          <w:color w:val="ABB2BF"/>
          <w:sz w:val="18"/>
          <w:szCs w:val="18"/>
          <w:lang w:eastAsia="en-GB"/>
        </w:rPr>
        <w:t>clientId</w:t>
      </w:r>
      <w:proofErr w:type="spellEnd"/>
      <w:r w:rsidRPr="00A5336A">
        <w:rPr>
          <w:rFonts w:ascii="Menlo" w:eastAsia="Times New Roman" w:hAnsi="Menlo" w:cs="Menlo"/>
          <w:color w:val="ABB2BF"/>
          <w:sz w:val="18"/>
          <w:szCs w:val="18"/>
          <w:lang w:eastAsia="en-GB"/>
        </w:rPr>
        <w:t>))</w:t>
      </w:r>
    </w:p>
    <w:p w14:paraId="4DAF4C83" w14:textId="77777777" w:rsidR="00401FA3" w:rsidRPr="00A5336A" w:rsidRDefault="00401FA3" w:rsidP="00401FA3">
      <w:pPr>
        <w:shd w:val="clear" w:color="auto" w:fill="282C34"/>
        <w:spacing w:after="0" w:line="270" w:lineRule="atLeast"/>
        <w:jc w:val="left"/>
        <w:rPr>
          <w:rFonts w:ascii="Menlo" w:eastAsia="Times New Roman" w:hAnsi="Menlo" w:cs="Menlo"/>
          <w:color w:val="ABB2BF"/>
          <w:sz w:val="18"/>
          <w:szCs w:val="18"/>
          <w:lang w:eastAsia="en-GB"/>
        </w:rPr>
      </w:pPr>
      <w:r w:rsidRPr="00A5336A">
        <w:rPr>
          <w:rFonts w:ascii="Menlo" w:eastAsia="Times New Roman" w:hAnsi="Menlo" w:cs="Menlo"/>
          <w:color w:val="ABB2BF"/>
          <w:sz w:val="18"/>
          <w:szCs w:val="18"/>
          <w:lang w:eastAsia="en-GB"/>
        </w:rPr>
        <w:t xml:space="preserve">  {</w:t>
      </w:r>
    </w:p>
    <w:p w14:paraId="59171DCC" w14:textId="77777777" w:rsidR="00401FA3" w:rsidRPr="00A5336A" w:rsidRDefault="00401FA3" w:rsidP="00401FA3">
      <w:pPr>
        <w:shd w:val="clear" w:color="auto" w:fill="282C34"/>
        <w:spacing w:after="0" w:line="270" w:lineRule="atLeast"/>
        <w:jc w:val="left"/>
        <w:rPr>
          <w:rFonts w:ascii="Menlo" w:eastAsia="Times New Roman" w:hAnsi="Menlo" w:cs="Menlo"/>
          <w:color w:val="ABB2BF"/>
          <w:sz w:val="18"/>
          <w:szCs w:val="18"/>
          <w:lang w:eastAsia="en-GB"/>
        </w:rPr>
      </w:pPr>
      <w:r w:rsidRPr="00A5336A">
        <w:rPr>
          <w:rFonts w:ascii="Menlo" w:eastAsia="Times New Roman" w:hAnsi="Menlo" w:cs="Menlo"/>
          <w:color w:val="ABB2BF"/>
          <w:sz w:val="18"/>
          <w:szCs w:val="18"/>
          <w:lang w:eastAsia="en-GB"/>
        </w:rPr>
        <w:t xml:space="preserve">    </w:t>
      </w:r>
      <w:proofErr w:type="spellStart"/>
      <w:r w:rsidRPr="00A5336A">
        <w:rPr>
          <w:rFonts w:ascii="Menlo" w:eastAsia="Times New Roman" w:hAnsi="Menlo" w:cs="Menlo"/>
          <w:color w:val="E06C75"/>
          <w:sz w:val="18"/>
          <w:szCs w:val="18"/>
          <w:lang w:eastAsia="en-GB"/>
        </w:rPr>
        <w:t>Serial</w:t>
      </w:r>
      <w:r w:rsidRPr="00A5336A">
        <w:rPr>
          <w:rFonts w:ascii="Menlo" w:eastAsia="Times New Roman" w:hAnsi="Menlo" w:cs="Menlo"/>
          <w:color w:val="ABB2BF"/>
          <w:sz w:val="18"/>
          <w:szCs w:val="18"/>
          <w:lang w:eastAsia="en-GB"/>
        </w:rPr>
        <w:t>.</w:t>
      </w:r>
      <w:r w:rsidRPr="00A5336A">
        <w:rPr>
          <w:rFonts w:ascii="Menlo" w:eastAsia="Times New Roman" w:hAnsi="Menlo" w:cs="Menlo"/>
          <w:color w:val="61AFEF"/>
          <w:sz w:val="18"/>
          <w:szCs w:val="18"/>
          <w:lang w:eastAsia="en-GB"/>
        </w:rPr>
        <w:t>println</w:t>
      </w:r>
      <w:proofErr w:type="spellEnd"/>
      <w:r w:rsidRPr="00A5336A">
        <w:rPr>
          <w:rFonts w:ascii="Menlo" w:eastAsia="Times New Roman" w:hAnsi="Menlo" w:cs="Menlo"/>
          <w:color w:val="ABB2BF"/>
          <w:sz w:val="18"/>
          <w:szCs w:val="18"/>
          <w:lang w:eastAsia="en-GB"/>
        </w:rPr>
        <w:t>(</w:t>
      </w:r>
      <w:r w:rsidRPr="00A5336A">
        <w:rPr>
          <w:rFonts w:ascii="Menlo" w:eastAsia="Times New Roman" w:hAnsi="Menlo" w:cs="Menlo"/>
          <w:color w:val="98C379"/>
          <w:sz w:val="18"/>
          <w:szCs w:val="18"/>
          <w:lang w:eastAsia="en-GB"/>
        </w:rPr>
        <w:t>"</w:t>
      </w:r>
      <w:proofErr w:type="spellStart"/>
      <w:r w:rsidRPr="00A5336A">
        <w:rPr>
          <w:rFonts w:ascii="Menlo" w:eastAsia="Times New Roman" w:hAnsi="Menlo" w:cs="Menlo"/>
          <w:color w:val="98C379"/>
          <w:sz w:val="18"/>
          <w:szCs w:val="18"/>
          <w:lang w:eastAsia="en-GB"/>
        </w:rPr>
        <w:t>Failed</w:t>
      </w:r>
      <w:proofErr w:type="spellEnd"/>
      <w:r w:rsidRPr="00A5336A">
        <w:rPr>
          <w:rFonts w:ascii="Menlo" w:eastAsia="Times New Roman" w:hAnsi="Menlo" w:cs="Menlo"/>
          <w:color w:val="98C379"/>
          <w:sz w:val="18"/>
          <w:szCs w:val="18"/>
          <w:lang w:eastAsia="en-GB"/>
        </w:rPr>
        <w:t xml:space="preserve"> </w:t>
      </w:r>
      <w:proofErr w:type="spellStart"/>
      <w:r w:rsidRPr="00A5336A">
        <w:rPr>
          <w:rFonts w:ascii="Menlo" w:eastAsia="Times New Roman" w:hAnsi="Menlo" w:cs="Menlo"/>
          <w:color w:val="98C379"/>
          <w:sz w:val="18"/>
          <w:szCs w:val="18"/>
          <w:lang w:eastAsia="en-GB"/>
        </w:rPr>
        <w:t>to</w:t>
      </w:r>
      <w:proofErr w:type="spellEnd"/>
      <w:r w:rsidRPr="00A5336A">
        <w:rPr>
          <w:rFonts w:ascii="Menlo" w:eastAsia="Times New Roman" w:hAnsi="Menlo" w:cs="Menlo"/>
          <w:color w:val="98C379"/>
          <w:sz w:val="18"/>
          <w:szCs w:val="18"/>
          <w:lang w:eastAsia="en-GB"/>
        </w:rPr>
        <w:t xml:space="preserve"> </w:t>
      </w:r>
      <w:proofErr w:type="spellStart"/>
      <w:r w:rsidRPr="00A5336A">
        <w:rPr>
          <w:rFonts w:ascii="Menlo" w:eastAsia="Times New Roman" w:hAnsi="Menlo" w:cs="Menlo"/>
          <w:color w:val="98C379"/>
          <w:sz w:val="18"/>
          <w:szCs w:val="18"/>
          <w:lang w:eastAsia="en-GB"/>
        </w:rPr>
        <w:t>connect</w:t>
      </w:r>
      <w:proofErr w:type="spellEnd"/>
      <w:r w:rsidRPr="00A5336A">
        <w:rPr>
          <w:rFonts w:ascii="Menlo" w:eastAsia="Times New Roman" w:hAnsi="Menlo" w:cs="Menlo"/>
          <w:color w:val="98C379"/>
          <w:sz w:val="18"/>
          <w:szCs w:val="18"/>
          <w:lang w:eastAsia="en-GB"/>
        </w:rPr>
        <w:t xml:space="preserve">. Will </w:t>
      </w:r>
      <w:proofErr w:type="spellStart"/>
      <w:r w:rsidRPr="00A5336A">
        <w:rPr>
          <w:rFonts w:ascii="Menlo" w:eastAsia="Times New Roman" w:hAnsi="Menlo" w:cs="Menlo"/>
          <w:color w:val="98C379"/>
          <w:sz w:val="18"/>
          <w:szCs w:val="18"/>
          <w:lang w:eastAsia="en-GB"/>
        </w:rPr>
        <w:t>restart</w:t>
      </w:r>
      <w:proofErr w:type="spellEnd"/>
      <w:r w:rsidRPr="00A5336A">
        <w:rPr>
          <w:rFonts w:ascii="Menlo" w:eastAsia="Times New Roman" w:hAnsi="Menlo" w:cs="Menlo"/>
          <w:color w:val="98C379"/>
          <w:sz w:val="18"/>
          <w:szCs w:val="18"/>
          <w:lang w:eastAsia="en-GB"/>
        </w:rPr>
        <w:t>..."</w:t>
      </w:r>
      <w:r w:rsidRPr="00A5336A">
        <w:rPr>
          <w:rFonts w:ascii="Menlo" w:eastAsia="Times New Roman" w:hAnsi="Menlo" w:cs="Menlo"/>
          <w:color w:val="ABB2BF"/>
          <w:sz w:val="18"/>
          <w:szCs w:val="18"/>
          <w:lang w:eastAsia="en-GB"/>
        </w:rPr>
        <w:t>);</w:t>
      </w:r>
    </w:p>
    <w:p w14:paraId="66DEFDA3" w14:textId="77777777" w:rsidR="00401FA3" w:rsidRPr="00A5336A" w:rsidRDefault="00401FA3" w:rsidP="00401FA3">
      <w:pPr>
        <w:shd w:val="clear" w:color="auto" w:fill="282C34"/>
        <w:spacing w:after="0" w:line="270" w:lineRule="atLeast"/>
        <w:jc w:val="left"/>
        <w:rPr>
          <w:rFonts w:ascii="Menlo" w:eastAsia="Times New Roman" w:hAnsi="Menlo" w:cs="Menlo"/>
          <w:color w:val="ABB2BF"/>
          <w:sz w:val="18"/>
          <w:szCs w:val="18"/>
          <w:lang w:eastAsia="en-GB"/>
        </w:rPr>
      </w:pPr>
      <w:r w:rsidRPr="00A5336A">
        <w:rPr>
          <w:rFonts w:ascii="Menlo" w:eastAsia="Times New Roman" w:hAnsi="Menlo" w:cs="Menlo"/>
          <w:color w:val="ABB2BF"/>
          <w:sz w:val="18"/>
          <w:szCs w:val="18"/>
          <w:lang w:eastAsia="en-GB"/>
        </w:rPr>
        <w:lastRenderedPageBreak/>
        <w:t xml:space="preserve">    </w:t>
      </w:r>
      <w:proofErr w:type="spellStart"/>
      <w:r w:rsidRPr="00A5336A">
        <w:rPr>
          <w:rFonts w:ascii="Menlo" w:eastAsia="Times New Roman" w:hAnsi="Menlo" w:cs="Menlo"/>
          <w:color w:val="E06C75"/>
          <w:sz w:val="18"/>
          <w:szCs w:val="18"/>
          <w:lang w:eastAsia="en-GB"/>
        </w:rPr>
        <w:t>ESP</w:t>
      </w:r>
      <w:r w:rsidRPr="00A5336A">
        <w:rPr>
          <w:rFonts w:ascii="Menlo" w:eastAsia="Times New Roman" w:hAnsi="Menlo" w:cs="Menlo"/>
          <w:color w:val="ABB2BF"/>
          <w:sz w:val="18"/>
          <w:szCs w:val="18"/>
          <w:lang w:eastAsia="en-GB"/>
        </w:rPr>
        <w:t>.</w:t>
      </w:r>
      <w:r w:rsidRPr="00A5336A">
        <w:rPr>
          <w:rFonts w:ascii="Menlo" w:eastAsia="Times New Roman" w:hAnsi="Menlo" w:cs="Menlo"/>
          <w:color w:val="61AFEF"/>
          <w:sz w:val="18"/>
          <w:szCs w:val="18"/>
          <w:lang w:eastAsia="en-GB"/>
        </w:rPr>
        <w:t>restart</w:t>
      </w:r>
      <w:proofErr w:type="spellEnd"/>
      <w:r w:rsidRPr="00A5336A">
        <w:rPr>
          <w:rFonts w:ascii="Menlo" w:eastAsia="Times New Roman" w:hAnsi="Menlo" w:cs="Menlo"/>
          <w:color w:val="ABB2BF"/>
          <w:sz w:val="18"/>
          <w:szCs w:val="18"/>
          <w:lang w:eastAsia="en-GB"/>
        </w:rPr>
        <w:t>();</w:t>
      </w:r>
    </w:p>
    <w:p w14:paraId="2DEF41FC" w14:textId="02C77F7F" w:rsidR="00401FA3" w:rsidRPr="00A5336A" w:rsidRDefault="00401FA3" w:rsidP="00401FA3">
      <w:pPr>
        <w:shd w:val="clear" w:color="auto" w:fill="282C34"/>
        <w:spacing w:after="0" w:line="270" w:lineRule="atLeast"/>
        <w:jc w:val="left"/>
        <w:rPr>
          <w:rFonts w:ascii="Menlo" w:eastAsia="Times New Roman" w:hAnsi="Menlo" w:cs="Menlo"/>
          <w:color w:val="ABB2BF"/>
          <w:sz w:val="18"/>
          <w:szCs w:val="18"/>
          <w:lang w:eastAsia="en-GB"/>
        </w:rPr>
      </w:pPr>
      <w:r w:rsidRPr="00A5336A">
        <w:rPr>
          <w:rFonts w:ascii="Menlo" w:eastAsia="Times New Roman" w:hAnsi="Menlo" w:cs="Menlo"/>
          <w:color w:val="ABB2BF"/>
          <w:sz w:val="18"/>
          <w:szCs w:val="18"/>
          <w:lang w:eastAsia="en-GB"/>
        </w:rPr>
        <w:t xml:space="preserve">  }</w:t>
      </w:r>
    </w:p>
    <w:p w14:paraId="31A9A4E4" w14:textId="18F61F8A" w:rsidR="00401FA3" w:rsidRPr="00E17768" w:rsidRDefault="00401FA3" w:rsidP="00E17768">
      <w:pPr>
        <w:shd w:val="clear" w:color="auto" w:fill="282C34"/>
        <w:spacing w:after="0" w:line="270" w:lineRule="atLeast"/>
        <w:jc w:val="left"/>
        <w:rPr>
          <w:rFonts w:ascii="Menlo" w:eastAsia="Times New Roman" w:hAnsi="Menlo" w:cs="Menlo"/>
          <w:color w:val="ABB2BF"/>
          <w:sz w:val="18"/>
          <w:szCs w:val="18"/>
          <w:lang w:eastAsia="en-GB"/>
        </w:rPr>
      </w:pPr>
      <w:r w:rsidRPr="00A5336A">
        <w:rPr>
          <w:rFonts w:ascii="Menlo" w:eastAsia="Times New Roman" w:hAnsi="Menlo" w:cs="Menlo"/>
          <w:color w:val="ABB2BF"/>
          <w:sz w:val="18"/>
          <w:szCs w:val="18"/>
          <w:lang w:eastAsia="en-GB"/>
        </w:rPr>
        <w:t xml:space="preserve">  </w:t>
      </w:r>
      <w:proofErr w:type="spellStart"/>
      <w:r w:rsidRPr="00A5336A">
        <w:rPr>
          <w:rFonts w:ascii="Menlo" w:eastAsia="Times New Roman" w:hAnsi="Menlo" w:cs="Menlo"/>
          <w:color w:val="E06C75"/>
          <w:sz w:val="18"/>
          <w:szCs w:val="18"/>
          <w:lang w:eastAsia="en-GB"/>
        </w:rPr>
        <w:t>Serial</w:t>
      </w:r>
      <w:r w:rsidRPr="00A5336A">
        <w:rPr>
          <w:rFonts w:ascii="Menlo" w:eastAsia="Times New Roman" w:hAnsi="Menlo" w:cs="Menlo"/>
          <w:color w:val="ABB2BF"/>
          <w:sz w:val="18"/>
          <w:szCs w:val="18"/>
          <w:lang w:eastAsia="en-GB"/>
        </w:rPr>
        <w:t>.</w:t>
      </w:r>
      <w:r w:rsidRPr="00A5336A">
        <w:rPr>
          <w:rFonts w:ascii="Menlo" w:eastAsia="Times New Roman" w:hAnsi="Menlo" w:cs="Menlo"/>
          <w:color w:val="61AFEF"/>
          <w:sz w:val="18"/>
          <w:szCs w:val="18"/>
          <w:lang w:eastAsia="en-GB"/>
        </w:rPr>
        <w:t>println</w:t>
      </w:r>
      <w:proofErr w:type="spellEnd"/>
      <w:r w:rsidRPr="00A5336A">
        <w:rPr>
          <w:rFonts w:ascii="Menlo" w:eastAsia="Times New Roman" w:hAnsi="Menlo" w:cs="Menlo"/>
          <w:color w:val="ABB2BF"/>
          <w:sz w:val="18"/>
          <w:szCs w:val="18"/>
          <w:lang w:eastAsia="en-GB"/>
        </w:rPr>
        <w:t>(</w:t>
      </w:r>
      <w:r w:rsidRPr="00A5336A">
        <w:rPr>
          <w:rFonts w:ascii="Menlo" w:eastAsia="Times New Roman" w:hAnsi="Menlo" w:cs="Menlo"/>
          <w:color w:val="98C379"/>
          <w:sz w:val="18"/>
          <w:szCs w:val="18"/>
          <w:lang w:eastAsia="en-GB"/>
        </w:rPr>
        <w:t>"</w:t>
      </w:r>
      <w:proofErr w:type="spellStart"/>
      <w:r w:rsidRPr="00A5336A">
        <w:rPr>
          <w:rFonts w:ascii="Menlo" w:eastAsia="Times New Roman" w:hAnsi="Menlo" w:cs="Menlo"/>
          <w:color w:val="98C379"/>
          <w:sz w:val="18"/>
          <w:szCs w:val="18"/>
          <w:lang w:eastAsia="en-GB"/>
        </w:rPr>
        <w:t>Connection</w:t>
      </w:r>
      <w:proofErr w:type="spellEnd"/>
      <w:r w:rsidRPr="00A5336A">
        <w:rPr>
          <w:rFonts w:ascii="Menlo" w:eastAsia="Times New Roman" w:hAnsi="Menlo" w:cs="Menlo"/>
          <w:color w:val="98C379"/>
          <w:sz w:val="18"/>
          <w:szCs w:val="18"/>
          <w:lang w:eastAsia="en-GB"/>
        </w:rPr>
        <w:t xml:space="preserve"> </w:t>
      </w:r>
      <w:proofErr w:type="spellStart"/>
      <w:r w:rsidRPr="00A5336A">
        <w:rPr>
          <w:rFonts w:ascii="Menlo" w:eastAsia="Times New Roman" w:hAnsi="Menlo" w:cs="Menlo"/>
          <w:color w:val="98C379"/>
          <w:sz w:val="18"/>
          <w:szCs w:val="18"/>
          <w:lang w:eastAsia="en-GB"/>
        </w:rPr>
        <w:t>to</w:t>
      </w:r>
      <w:proofErr w:type="spellEnd"/>
      <w:r w:rsidRPr="00A5336A">
        <w:rPr>
          <w:rFonts w:ascii="Menlo" w:eastAsia="Times New Roman" w:hAnsi="Menlo" w:cs="Menlo"/>
          <w:color w:val="98C379"/>
          <w:sz w:val="18"/>
          <w:szCs w:val="18"/>
          <w:lang w:eastAsia="en-GB"/>
        </w:rPr>
        <w:t xml:space="preserve"> MQTT broker established successfully"</w:t>
      </w:r>
      <w:r w:rsidRPr="00A5336A">
        <w:rPr>
          <w:rFonts w:ascii="Menlo" w:eastAsia="Times New Roman" w:hAnsi="Menlo" w:cs="Menlo"/>
          <w:color w:val="ABB2BF"/>
          <w:sz w:val="18"/>
          <w:szCs w:val="18"/>
          <w:lang w:eastAsia="en-GB"/>
        </w:rPr>
        <w:t>);</w:t>
      </w:r>
    </w:p>
    <w:p w14:paraId="54D12305" w14:textId="77777777" w:rsidR="00350560" w:rsidRDefault="00350560" w:rsidP="00401FA3">
      <w:pPr>
        <w:ind w:firstLine="708"/>
        <w:rPr>
          <w:rFonts w:ascii="Times New Roman" w:hAnsi="Times New Roman" w:cs="Times New Roman"/>
          <w:sz w:val="24"/>
          <w:szCs w:val="24"/>
        </w:rPr>
      </w:pPr>
    </w:p>
    <w:p w14:paraId="0A4475E6" w14:textId="3413660D" w:rsidR="00401FA3" w:rsidRDefault="00401FA3" w:rsidP="00401FA3">
      <w:pPr>
        <w:ind w:firstLine="708"/>
        <w:rPr>
          <w:rFonts w:ascii="Times New Roman" w:hAnsi="Times New Roman" w:cs="Times New Roman"/>
          <w:sz w:val="24"/>
          <w:szCs w:val="24"/>
        </w:rPr>
      </w:pPr>
      <w:r w:rsidRPr="00335252">
        <w:rPr>
          <w:rFonts w:ascii="Times New Roman" w:hAnsi="Times New Roman" w:cs="Times New Roman"/>
          <w:sz w:val="24"/>
          <w:szCs w:val="24"/>
        </w:rPr>
        <w:t xml:space="preserve">Metoda </w:t>
      </w:r>
      <w:r w:rsidRPr="00335252">
        <w:rPr>
          <w:rFonts w:ascii="Times New Roman" w:hAnsi="Times New Roman" w:cs="Times New Roman"/>
          <w:i/>
          <w:iCs/>
          <w:sz w:val="24"/>
          <w:szCs w:val="24"/>
        </w:rPr>
        <w:t xml:space="preserve">loop </w:t>
      </w:r>
      <w:r w:rsidRPr="00335252">
        <w:rPr>
          <w:rFonts w:ascii="Times New Roman" w:hAnsi="Times New Roman" w:cs="Times New Roman"/>
          <w:sz w:val="24"/>
          <w:szCs w:val="24"/>
        </w:rPr>
        <w:t>execut</w:t>
      </w:r>
      <w:r>
        <w:rPr>
          <w:rFonts w:ascii="Times New Roman" w:hAnsi="Times New Roman" w:cs="Times New Roman"/>
          <w:sz w:val="24"/>
          <w:szCs w:val="24"/>
        </w:rPr>
        <w:t>ă</w:t>
      </w:r>
      <w:r w:rsidRPr="00335252">
        <w:rPr>
          <w:rFonts w:ascii="Times New Roman" w:hAnsi="Times New Roman" w:cs="Times New Roman"/>
          <w:sz w:val="24"/>
          <w:szCs w:val="24"/>
        </w:rPr>
        <w:t xml:space="preserve"> logica de business </w:t>
      </w:r>
      <w:r>
        <w:rPr>
          <w:rFonts w:ascii="Times New Roman" w:hAnsi="Times New Roman" w:cs="Times New Roman"/>
          <w:sz w:val="24"/>
          <w:szCs w:val="24"/>
        </w:rPr>
        <w:t>î</w:t>
      </w:r>
      <w:r w:rsidRPr="00335252">
        <w:rPr>
          <w:rFonts w:ascii="Times New Roman" w:hAnsi="Times New Roman" w:cs="Times New Roman"/>
          <w:sz w:val="24"/>
          <w:szCs w:val="24"/>
        </w:rPr>
        <w:t>n bucl</w:t>
      </w:r>
      <w:r>
        <w:rPr>
          <w:rFonts w:ascii="Times New Roman" w:hAnsi="Times New Roman" w:cs="Times New Roman"/>
          <w:sz w:val="24"/>
          <w:szCs w:val="24"/>
        </w:rPr>
        <w:t>ă</w:t>
      </w:r>
      <w:r w:rsidRPr="00335252">
        <w:rPr>
          <w:rFonts w:ascii="Times New Roman" w:hAnsi="Times New Roman" w:cs="Times New Roman"/>
          <w:sz w:val="24"/>
          <w:szCs w:val="24"/>
        </w:rPr>
        <w:t xml:space="preserve">, folosind aceeași metoda </w:t>
      </w:r>
      <w:r w:rsidRPr="00335252">
        <w:rPr>
          <w:rFonts w:ascii="Times New Roman" w:hAnsi="Times New Roman" w:cs="Times New Roman"/>
          <w:i/>
          <w:iCs/>
          <w:sz w:val="24"/>
          <w:szCs w:val="24"/>
        </w:rPr>
        <w:t>connectWifi</w:t>
      </w:r>
      <w:r w:rsidRPr="00335252">
        <w:rPr>
          <w:rFonts w:ascii="Times New Roman" w:hAnsi="Times New Roman" w:cs="Times New Roman"/>
          <w:sz w:val="24"/>
          <w:szCs w:val="24"/>
        </w:rPr>
        <w:t xml:space="preserve"> pentru a asigura </w:t>
      </w:r>
      <w:r>
        <w:rPr>
          <w:rFonts w:ascii="Times New Roman" w:hAnsi="Times New Roman" w:cs="Times New Roman"/>
          <w:sz w:val="24"/>
          <w:szCs w:val="24"/>
        </w:rPr>
        <w:t>stabilitatea</w:t>
      </w:r>
      <w:r w:rsidRPr="00335252">
        <w:rPr>
          <w:rFonts w:ascii="Times New Roman" w:hAnsi="Times New Roman" w:cs="Times New Roman"/>
          <w:sz w:val="24"/>
          <w:szCs w:val="24"/>
        </w:rPr>
        <w:t xml:space="preserve"> conexiunii, urmând apoi s</w:t>
      </w:r>
      <w:r>
        <w:rPr>
          <w:rFonts w:ascii="Times New Roman" w:hAnsi="Times New Roman" w:cs="Times New Roman"/>
          <w:sz w:val="24"/>
          <w:szCs w:val="24"/>
        </w:rPr>
        <w:t>ă</w:t>
      </w:r>
      <w:r w:rsidRPr="00335252">
        <w:rPr>
          <w:rFonts w:ascii="Times New Roman" w:hAnsi="Times New Roman" w:cs="Times New Roman"/>
          <w:sz w:val="24"/>
          <w:szCs w:val="24"/>
        </w:rPr>
        <w:t xml:space="preserve"> folosească metoda </w:t>
      </w:r>
      <w:r w:rsidRPr="00335252">
        <w:rPr>
          <w:rFonts w:ascii="Times New Roman" w:hAnsi="Times New Roman" w:cs="Times New Roman"/>
          <w:i/>
          <w:iCs/>
          <w:sz w:val="24"/>
          <w:szCs w:val="24"/>
        </w:rPr>
        <w:t xml:space="preserve">loop </w:t>
      </w:r>
      <w:r w:rsidRPr="00335252">
        <w:rPr>
          <w:rFonts w:ascii="Times New Roman" w:hAnsi="Times New Roman" w:cs="Times New Roman"/>
          <w:sz w:val="24"/>
          <w:szCs w:val="24"/>
        </w:rPr>
        <w:t>a clientului MQTT. Apelarea acesteia este necesar</w:t>
      </w:r>
      <w:r>
        <w:rPr>
          <w:rFonts w:ascii="Times New Roman" w:hAnsi="Times New Roman" w:cs="Times New Roman"/>
          <w:sz w:val="24"/>
          <w:szCs w:val="24"/>
        </w:rPr>
        <w:t>ă</w:t>
      </w:r>
      <w:r w:rsidRPr="00335252">
        <w:rPr>
          <w:rFonts w:ascii="Times New Roman" w:hAnsi="Times New Roman" w:cs="Times New Roman"/>
          <w:sz w:val="24"/>
          <w:szCs w:val="24"/>
        </w:rPr>
        <w:t xml:space="preserve"> deoarece clientul funcționează </w:t>
      </w:r>
      <w:r>
        <w:rPr>
          <w:rFonts w:ascii="Times New Roman" w:hAnsi="Times New Roman" w:cs="Times New Roman"/>
          <w:sz w:val="24"/>
          <w:szCs w:val="24"/>
        </w:rPr>
        <w:t>î</w:t>
      </w:r>
      <w:r w:rsidRPr="00335252">
        <w:rPr>
          <w:rFonts w:ascii="Times New Roman" w:hAnsi="Times New Roman" w:cs="Times New Roman"/>
          <w:sz w:val="24"/>
          <w:szCs w:val="24"/>
        </w:rPr>
        <w:t xml:space="preserve">n mod sincron, </w:t>
      </w:r>
      <w:r w:rsidR="00962EC0">
        <w:rPr>
          <w:rFonts w:ascii="Times New Roman" w:hAnsi="Times New Roman" w:cs="Times New Roman"/>
          <w:sz w:val="24"/>
          <w:szCs w:val="24"/>
        </w:rPr>
        <w:t xml:space="preserve">fapt </w:t>
      </w:r>
      <w:r w:rsidRPr="00335252">
        <w:rPr>
          <w:rFonts w:ascii="Times New Roman" w:hAnsi="Times New Roman" w:cs="Times New Roman"/>
          <w:sz w:val="24"/>
          <w:szCs w:val="24"/>
        </w:rPr>
        <w:t xml:space="preserve">fără de care schimbul de informații dintre </w:t>
      </w:r>
      <w:r w:rsidRPr="00D52B29">
        <w:rPr>
          <w:rFonts w:ascii="Times New Roman" w:hAnsi="Times New Roman" w:cs="Times New Roman"/>
          <w:i/>
          <w:iCs/>
          <w:sz w:val="24"/>
          <w:szCs w:val="24"/>
        </w:rPr>
        <w:t>broker</w:t>
      </w:r>
      <w:r w:rsidRPr="00335252">
        <w:rPr>
          <w:rFonts w:ascii="Times New Roman" w:hAnsi="Times New Roman" w:cs="Times New Roman"/>
          <w:sz w:val="24"/>
          <w:szCs w:val="24"/>
        </w:rPr>
        <w:t xml:space="preserve"> </w:t>
      </w:r>
      <w:r>
        <w:rPr>
          <w:rFonts w:ascii="Times New Roman" w:hAnsi="Times New Roman" w:cs="Times New Roman"/>
          <w:sz w:val="24"/>
          <w:szCs w:val="24"/>
        </w:rPr>
        <w:t>ș</w:t>
      </w:r>
      <w:r w:rsidRPr="00335252">
        <w:rPr>
          <w:rFonts w:ascii="Times New Roman" w:hAnsi="Times New Roman" w:cs="Times New Roman"/>
          <w:sz w:val="24"/>
          <w:szCs w:val="24"/>
        </w:rPr>
        <w:t xml:space="preserve">i client nu s-ar </w:t>
      </w:r>
      <w:r>
        <w:rPr>
          <w:rFonts w:ascii="Times New Roman" w:hAnsi="Times New Roman" w:cs="Times New Roman"/>
          <w:sz w:val="24"/>
          <w:szCs w:val="24"/>
        </w:rPr>
        <w:t xml:space="preserve">putea </w:t>
      </w:r>
      <w:r w:rsidRPr="00335252">
        <w:rPr>
          <w:rFonts w:ascii="Times New Roman" w:hAnsi="Times New Roman" w:cs="Times New Roman"/>
          <w:sz w:val="24"/>
          <w:szCs w:val="24"/>
        </w:rPr>
        <w:t>efectua. Nodul IoT manipulează transparent schimbul de date, colectarea de date din senzor fiind delegat</w:t>
      </w:r>
      <w:r w:rsidR="00962EC0">
        <w:rPr>
          <w:rFonts w:ascii="Times New Roman" w:hAnsi="Times New Roman" w:cs="Times New Roman"/>
          <w:sz w:val="24"/>
          <w:szCs w:val="24"/>
        </w:rPr>
        <w:t>ă</w:t>
      </w:r>
      <w:r w:rsidRPr="00335252">
        <w:rPr>
          <w:rFonts w:ascii="Times New Roman" w:hAnsi="Times New Roman" w:cs="Times New Roman"/>
          <w:sz w:val="24"/>
          <w:szCs w:val="24"/>
        </w:rPr>
        <w:t xml:space="preserve"> </w:t>
      </w:r>
      <w:r>
        <w:rPr>
          <w:rFonts w:ascii="Times New Roman" w:hAnsi="Times New Roman" w:cs="Times New Roman"/>
          <w:sz w:val="24"/>
          <w:szCs w:val="24"/>
        </w:rPr>
        <w:t>către o metodă specializat</w:t>
      </w:r>
      <w:r w:rsidR="00962EC0">
        <w:rPr>
          <w:rFonts w:ascii="Times New Roman" w:hAnsi="Times New Roman" w:cs="Times New Roman"/>
          <w:sz w:val="24"/>
          <w:szCs w:val="24"/>
        </w:rPr>
        <w:t>ă</w:t>
      </w:r>
      <w:r>
        <w:rPr>
          <w:rFonts w:ascii="Times New Roman" w:hAnsi="Times New Roman" w:cs="Times New Roman"/>
          <w:sz w:val="24"/>
          <w:szCs w:val="24"/>
        </w:rPr>
        <w:t xml:space="preserve"> pentru a păstra flexibilitatea soluției. Datele sunt publicate în topicul </w:t>
      </w:r>
      <w:r>
        <w:rPr>
          <w:rFonts w:ascii="Times New Roman" w:hAnsi="Times New Roman" w:cs="Times New Roman"/>
          <w:i/>
          <w:iCs/>
          <w:sz w:val="24"/>
          <w:szCs w:val="24"/>
        </w:rPr>
        <w:t>data</w:t>
      </w:r>
      <w:r>
        <w:rPr>
          <w:rFonts w:ascii="Times New Roman" w:hAnsi="Times New Roman" w:cs="Times New Roman"/>
          <w:sz w:val="24"/>
          <w:szCs w:val="24"/>
        </w:rPr>
        <w:t xml:space="preserve"> sub format JSON, având ca proprietăți </w:t>
      </w:r>
      <w:r>
        <w:rPr>
          <w:rFonts w:ascii="Times New Roman" w:hAnsi="Times New Roman" w:cs="Times New Roman"/>
          <w:i/>
          <w:iCs/>
          <w:sz w:val="24"/>
          <w:szCs w:val="24"/>
        </w:rPr>
        <w:t>origin</w:t>
      </w:r>
      <w:r>
        <w:rPr>
          <w:rFonts w:ascii="Times New Roman" w:hAnsi="Times New Roman" w:cs="Times New Roman"/>
          <w:sz w:val="24"/>
          <w:szCs w:val="24"/>
        </w:rPr>
        <w:t>, ce reprezintă identificatorul nodului, tipul datei și valoarea acesteia.</w:t>
      </w:r>
    </w:p>
    <w:p w14:paraId="673ED803" w14:textId="658989FE" w:rsidR="00350560" w:rsidRDefault="00350560" w:rsidP="00350560">
      <w:pPr>
        <w:ind w:firstLine="708"/>
        <w:rPr>
          <w:rFonts w:ascii="Times New Roman" w:hAnsi="Times New Roman" w:cs="Times New Roman"/>
          <w:sz w:val="24"/>
          <w:szCs w:val="24"/>
        </w:rPr>
      </w:pPr>
      <w:r>
        <w:rPr>
          <w:rFonts w:ascii="Times New Roman" w:hAnsi="Times New Roman" w:cs="Times New Roman"/>
          <w:sz w:val="24"/>
          <w:szCs w:val="24"/>
        </w:rPr>
        <w:t>Următoarea secvență de cod realizează publicarea datelor.</w:t>
      </w:r>
    </w:p>
    <w:p w14:paraId="7F6B9D6A" w14:textId="77777777" w:rsidR="00401FA3" w:rsidRPr="002750A7" w:rsidRDefault="00401FA3" w:rsidP="00401FA3">
      <w:pPr>
        <w:shd w:val="clear" w:color="auto" w:fill="282C34"/>
        <w:spacing w:after="0" w:line="270" w:lineRule="atLeast"/>
        <w:jc w:val="left"/>
        <w:rPr>
          <w:rFonts w:ascii="Menlo" w:eastAsia="Times New Roman" w:hAnsi="Menlo" w:cs="Menlo"/>
          <w:color w:val="ABB2BF"/>
          <w:sz w:val="18"/>
          <w:szCs w:val="18"/>
          <w:lang w:eastAsia="en-GB"/>
        </w:rPr>
      </w:pPr>
      <w:r w:rsidRPr="002750A7">
        <w:rPr>
          <w:rFonts w:ascii="Menlo" w:eastAsia="Times New Roman" w:hAnsi="Menlo" w:cs="Menlo"/>
          <w:color w:val="C678DD"/>
          <w:sz w:val="18"/>
          <w:szCs w:val="18"/>
          <w:lang w:eastAsia="en-GB"/>
        </w:rPr>
        <w:t>static</w:t>
      </w:r>
      <w:r w:rsidRPr="002750A7">
        <w:rPr>
          <w:rFonts w:ascii="Menlo" w:eastAsia="Times New Roman" w:hAnsi="Menlo" w:cs="Menlo"/>
          <w:color w:val="ABB2BF"/>
          <w:sz w:val="18"/>
          <w:szCs w:val="18"/>
          <w:lang w:eastAsia="en-GB"/>
        </w:rPr>
        <w:t xml:space="preserve"> </w:t>
      </w:r>
      <w:proofErr w:type="spellStart"/>
      <w:r w:rsidRPr="002750A7">
        <w:rPr>
          <w:rFonts w:ascii="Menlo" w:eastAsia="Times New Roman" w:hAnsi="Menlo" w:cs="Menlo"/>
          <w:color w:val="C678DD"/>
          <w:sz w:val="18"/>
          <w:szCs w:val="18"/>
          <w:lang w:eastAsia="en-GB"/>
        </w:rPr>
        <w:t>void</w:t>
      </w:r>
      <w:proofErr w:type="spellEnd"/>
      <w:r w:rsidRPr="002750A7">
        <w:rPr>
          <w:rFonts w:ascii="Menlo" w:eastAsia="Times New Roman" w:hAnsi="Menlo" w:cs="Menlo"/>
          <w:color w:val="ABB2BF"/>
          <w:sz w:val="18"/>
          <w:szCs w:val="18"/>
          <w:lang w:eastAsia="en-GB"/>
        </w:rPr>
        <w:t xml:space="preserve"> </w:t>
      </w:r>
      <w:proofErr w:type="spellStart"/>
      <w:r w:rsidRPr="002750A7">
        <w:rPr>
          <w:rFonts w:ascii="Menlo" w:eastAsia="Times New Roman" w:hAnsi="Menlo" w:cs="Menlo"/>
          <w:color w:val="61AFEF"/>
          <w:sz w:val="18"/>
          <w:szCs w:val="18"/>
          <w:lang w:eastAsia="en-GB"/>
        </w:rPr>
        <w:t>publishData</w:t>
      </w:r>
      <w:proofErr w:type="spellEnd"/>
      <w:r w:rsidRPr="002750A7">
        <w:rPr>
          <w:rFonts w:ascii="Menlo" w:eastAsia="Times New Roman" w:hAnsi="Menlo" w:cs="Menlo"/>
          <w:color w:val="ABB2BF"/>
          <w:sz w:val="18"/>
          <w:szCs w:val="18"/>
          <w:lang w:eastAsia="en-GB"/>
        </w:rPr>
        <w:t>(</w:t>
      </w:r>
      <w:proofErr w:type="spellStart"/>
      <w:r w:rsidRPr="002750A7">
        <w:rPr>
          <w:rFonts w:ascii="Menlo" w:eastAsia="Times New Roman" w:hAnsi="Menlo" w:cs="Menlo"/>
          <w:color w:val="C678DD"/>
          <w:sz w:val="18"/>
          <w:szCs w:val="18"/>
          <w:lang w:eastAsia="en-GB"/>
        </w:rPr>
        <w:t>const</w:t>
      </w:r>
      <w:proofErr w:type="spellEnd"/>
      <w:r w:rsidRPr="002750A7">
        <w:rPr>
          <w:rFonts w:ascii="Menlo" w:eastAsia="Times New Roman" w:hAnsi="Menlo" w:cs="Menlo"/>
          <w:color w:val="ABB2BF"/>
          <w:sz w:val="18"/>
          <w:szCs w:val="18"/>
          <w:lang w:eastAsia="en-GB"/>
        </w:rPr>
        <w:t xml:space="preserve"> </w:t>
      </w:r>
      <w:proofErr w:type="spellStart"/>
      <w:r w:rsidRPr="002750A7">
        <w:rPr>
          <w:rFonts w:ascii="Menlo" w:eastAsia="Times New Roman" w:hAnsi="Menlo" w:cs="Menlo"/>
          <w:color w:val="C678DD"/>
          <w:sz w:val="18"/>
          <w:szCs w:val="18"/>
          <w:lang w:eastAsia="en-GB"/>
        </w:rPr>
        <w:t>char</w:t>
      </w:r>
      <w:proofErr w:type="spellEnd"/>
      <w:r w:rsidRPr="002750A7">
        <w:rPr>
          <w:rFonts w:ascii="Menlo" w:eastAsia="Times New Roman" w:hAnsi="Menlo" w:cs="Menlo"/>
          <w:color w:val="ABB2BF"/>
          <w:sz w:val="18"/>
          <w:szCs w:val="18"/>
          <w:lang w:eastAsia="en-GB"/>
        </w:rPr>
        <w:t xml:space="preserve"> </w:t>
      </w:r>
      <w:r w:rsidRPr="002750A7">
        <w:rPr>
          <w:rFonts w:ascii="Menlo" w:eastAsia="Times New Roman" w:hAnsi="Menlo" w:cs="Menlo"/>
          <w:color w:val="C678DD"/>
          <w:sz w:val="18"/>
          <w:szCs w:val="18"/>
          <w:lang w:eastAsia="en-GB"/>
        </w:rPr>
        <w:t>*</w:t>
      </w:r>
      <w:proofErr w:type="spellStart"/>
      <w:r w:rsidRPr="002750A7">
        <w:rPr>
          <w:rFonts w:ascii="Menlo" w:eastAsia="Times New Roman" w:hAnsi="Menlo" w:cs="Menlo"/>
          <w:color w:val="ABB2BF"/>
          <w:sz w:val="18"/>
          <w:szCs w:val="18"/>
          <w:lang w:eastAsia="en-GB"/>
        </w:rPr>
        <w:t>capability</w:t>
      </w:r>
      <w:proofErr w:type="spellEnd"/>
      <w:r w:rsidRPr="002750A7">
        <w:rPr>
          <w:rFonts w:ascii="Menlo" w:eastAsia="Times New Roman" w:hAnsi="Menlo" w:cs="Menlo"/>
          <w:color w:val="ABB2BF"/>
          <w:sz w:val="18"/>
          <w:szCs w:val="18"/>
          <w:lang w:eastAsia="en-GB"/>
        </w:rPr>
        <w:t>)</w:t>
      </w:r>
    </w:p>
    <w:p w14:paraId="5E82F9CC" w14:textId="77777777" w:rsidR="00401FA3" w:rsidRPr="002750A7" w:rsidRDefault="00401FA3" w:rsidP="00401FA3">
      <w:pPr>
        <w:shd w:val="clear" w:color="auto" w:fill="282C34"/>
        <w:spacing w:after="0" w:line="270" w:lineRule="atLeast"/>
        <w:jc w:val="left"/>
        <w:rPr>
          <w:rFonts w:ascii="Menlo" w:eastAsia="Times New Roman" w:hAnsi="Menlo" w:cs="Menlo"/>
          <w:color w:val="ABB2BF"/>
          <w:sz w:val="18"/>
          <w:szCs w:val="18"/>
          <w:lang w:eastAsia="en-GB"/>
        </w:rPr>
      </w:pPr>
      <w:r w:rsidRPr="002750A7">
        <w:rPr>
          <w:rFonts w:ascii="Menlo" w:eastAsia="Times New Roman" w:hAnsi="Menlo" w:cs="Menlo"/>
          <w:color w:val="ABB2BF"/>
          <w:sz w:val="18"/>
          <w:szCs w:val="18"/>
          <w:lang w:eastAsia="en-GB"/>
        </w:rPr>
        <w:t>{</w:t>
      </w:r>
    </w:p>
    <w:p w14:paraId="61B5DE8D" w14:textId="77777777" w:rsidR="00401FA3" w:rsidRPr="002750A7" w:rsidRDefault="00401FA3" w:rsidP="00401FA3">
      <w:pPr>
        <w:shd w:val="clear" w:color="auto" w:fill="282C34"/>
        <w:spacing w:after="0" w:line="270" w:lineRule="atLeast"/>
        <w:jc w:val="left"/>
        <w:rPr>
          <w:rFonts w:ascii="Menlo" w:eastAsia="Times New Roman" w:hAnsi="Menlo" w:cs="Menlo"/>
          <w:color w:val="ABB2BF"/>
          <w:sz w:val="18"/>
          <w:szCs w:val="18"/>
          <w:lang w:eastAsia="en-GB"/>
        </w:rPr>
      </w:pPr>
      <w:r w:rsidRPr="002750A7">
        <w:rPr>
          <w:rFonts w:ascii="Menlo" w:eastAsia="Times New Roman" w:hAnsi="Menlo" w:cs="Menlo"/>
          <w:color w:val="ABB2BF"/>
          <w:sz w:val="18"/>
          <w:szCs w:val="18"/>
          <w:lang w:eastAsia="en-GB"/>
        </w:rPr>
        <w:t xml:space="preserve">  </w:t>
      </w:r>
      <w:proofErr w:type="spellStart"/>
      <w:r w:rsidRPr="002750A7">
        <w:rPr>
          <w:rFonts w:ascii="Menlo" w:eastAsia="Times New Roman" w:hAnsi="Menlo" w:cs="Menlo"/>
          <w:color w:val="E06C75"/>
          <w:sz w:val="18"/>
          <w:szCs w:val="18"/>
          <w:lang w:eastAsia="en-GB"/>
        </w:rPr>
        <w:t>Serial</w:t>
      </w:r>
      <w:r w:rsidRPr="002750A7">
        <w:rPr>
          <w:rFonts w:ascii="Menlo" w:eastAsia="Times New Roman" w:hAnsi="Menlo" w:cs="Menlo"/>
          <w:color w:val="ABB2BF"/>
          <w:sz w:val="18"/>
          <w:szCs w:val="18"/>
          <w:lang w:eastAsia="en-GB"/>
        </w:rPr>
        <w:t>.</w:t>
      </w:r>
      <w:r w:rsidRPr="002750A7">
        <w:rPr>
          <w:rFonts w:ascii="Menlo" w:eastAsia="Times New Roman" w:hAnsi="Menlo" w:cs="Menlo"/>
          <w:color w:val="61AFEF"/>
          <w:sz w:val="18"/>
          <w:szCs w:val="18"/>
          <w:lang w:eastAsia="en-GB"/>
        </w:rPr>
        <w:t>printf</w:t>
      </w:r>
      <w:proofErr w:type="spellEnd"/>
      <w:r w:rsidRPr="002750A7">
        <w:rPr>
          <w:rFonts w:ascii="Menlo" w:eastAsia="Times New Roman" w:hAnsi="Menlo" w:cs="Menlo"/>
          <w:color w:val="ABB2BF"/>
          <w:sz w:val="18"/>
          <w:szCs w:val="18"/>
          <w:lang w:eastAsia="en-GB"/>
        </w:rPr>
        <w:t>(</w:t>
      </w:r>
      <w:r w:rsidRPr="002750A7">
        <w:rPr>
          <w:rFonts w:ascii="Menlo" w:eastAsia="Times New Roman" w:hAnsi="Menlo" w:cs="Menlo"/>
          <w:color w:val="98C379"/>
          <w:sz w:val="18"/>
          <w:szCs w:val="18"/>
          <w:lang w:eastAsia="en-GB"/>
        </w:rPr>
        <w:t>"</w:t>
      </w:r>
      <w:proofErr w:type="spellStart"/>
      <w:r w:rsidRPr="002750A7">
        <w:rPr>
          <w:rFonts w:ascii="Menlo" w:eastAsia="Times New Roman" w:hAnsi="Menlo" w:cs="Menlo"/>
          <w:color w:val="98C379"/>
          <w:sz w:val="18"/>
          <w:szCs w:val="18"/>
          <w:lang w:eastAsia="en-GB"/>
        </w:rPr>
        <w:t>Publishing</w:t>
      </w:r>
      <w:proofErr w:type="spellEnd"/>
      <w:r w:rsidRPr="002750A7">
        <w:rPr>
          <w:rFonts w:ascii="Menlo" w:eastAsia="Times New Roman" w:hAnsi="Menlo" w:cs="Menlo"/>
          <w:color w:val="98C379"/>
          <w:sz w:val="18"/>
          <w:szCs w:val="18"/>
          <w:lang w:eastAsia="en-GB"/>
        </w:rPr>
        <w:t xml:space="preserve"> data </w:t>
      </w:r>
      <w:proofErr w:type="spellStart"/>
      <w:r w:rsidRPr="002750A7">
        <w:rPr>
          <w:rFonts w:ascii="Menlo" w:eastAsia="Times New Roman" w:hAnsi="Menlo" w:cs="Menlo"/>
          <w:color w:val="98C379"/>
          <w:sz w:val="18"/>
          <w:szCs w:val="18"/>
          <w:lang w:eastAsia="en-GB"/>
        </w:rPr>
        <w:t>about</w:t>
      </w:r>
      <w:proofErr w:type="spellEnd"/>
      <w:r w:rsidRPr="002750A7">
        <w:rPr>
          <w:rFonts w:ascii="Menlo" w:eastAsia="Times New Roman" w:hAnsi="Menlo" w:cs="Menlo"/>
          <w:color w:val="98C379"/>
          <w:sz w:val="18"/>
          <w:szCs w:val="18"/>
          <w:lang w:eastAsia="en-GB"/>
        </w:rPr>
        <w:t xml:space="preserve"> </w:t>
      </w:r>
      <w:r w:rsidRPr="002750A7">
        <w:rPr>
          <w:rFonts w:ascii="Menlo" w:eastAsia="Times New Roman" w:hAnsi="Menlo" w:cs="Menlo"/>
          <w:color w:val="D19A66"/>
          <w:sz w:val="18"/>
          <w:szCs w:val="18"/>
          <w:lang w:eastAsia="en-GB"/>
        </w:rPr>
        <w:t>%s</w:t>
      </w:r>
      <w:r w:rsidRPr="002750A7">
        <w:rPr>
          <w:rFonts w:ascii="Menlo" w:eastAsia="Times New Roman" w:hAnsi="Menlo" w:cs="Menlo"/>
          <w:color w:val="56B6C2"/>
          <w:sz w:val="18"/>
          <w:szCs w:val="18"/>
          <w:lang w:eastAsia="en-GB"/>
        </w:rPr>
        <w:t>\n</w:t>
      </w:r>
      <w:r w:rsidRPr="002750A7">
        <w:rPr>
          <w:rFonts w:ascii="Menlo" w:eastAsia="Times New Roman" w:hAnsi="Menlo" w:cs="Menlo"/>
          <w:color w:val="98C379"/>
          <w:sz w:val="18"/>
          <w:szCs w:val="18"/>
          <w:lang w:eastAsia="en-GB"/>
        </w:rPr>
        <w:t>"</w:t>
      </w:r>
      <w:r w:rsidRPr="002750A7">
        <w:rPr>
          <w:rFonts w:ascii="Menlo" w:eastAsia="Times New Roman" w:hAnsi="Menlo" w:cs="Menlo"/>
          <w:color w:val="ABB2BF"/>
          <w:sz w:val="18"/>
          <w:szCs w:val="18"/>
          <w:lang w:eastAsia="en-GB"/>
        </w:rPr>
        <w:t xml:space="preserve">, </w:t>
      </w:r>
      <w:proofErr w:type="spellStart"/>
      <w:r w:rsidRPr="002750A7">
        <w:rPr>
          <w:rFonts w:ascii="Menlo" w:eastAsia="Times New Roman" w:hAnsi="Menlo" w:cs="Menlo"/>
          <w:color w:val="ABB2BF"/>
          <w:sz w:val="18"/>
          <w:szCs w:val="18"/>
          <w:lang w:eastAsia="en-GB"/>
        </w:rPr>
        <w:t>capability</w:t>
      </w:r>
      <w:proofErr w:type="spellEnd"/>
      <w:r w:rsidRPr="002750A7">
        <w:rPr>
          <w:rFonts w:ascii="Menlo" w:eastAsia="Times New Roman" w:hAnsi="Menlo" w:cs="Menlo"/>
          <w:color w:val="ABB2BF"/>
          <w:sz w:val="18"/>
          <w:szCs w:val="18"/>
          <w:lang w:eastAsia="en-GB"/>
        </w:rPr>
        <w:t>);</w:t>
      </w:r>
    </w:p>
    <w:p w14:paraId="1927A017" w14:textId="77777777" w:rsidR="00401FA3" w:rsidRPr="002750A7" w:rsidRDefault="00401FA3" w:rsidP="00401FA3">
      <w:pPr>
        <w:shd w:val="clear" w:color="auto" w:fill="282C34"/>
        <w:spacing w:after="0" w:line="270" w:lineRule="atLeast"/>
        <w:jc w:val="left"/>
        <w:rPr>
          <w:rFonts w:ascii="Menlo" w:eastAsia="Times New Roman" w:hAnsi="Menlo" w:cs="Menlo"/>
          <w:color w:val="ABB2BF"/>
          <w:sz w:val="18"/>
          <w:szCs w:val="18"/>
          <w:lang w:eastAsia="en-GB"/>
        </w:rPr>
      </w:pPr>
    </w:p>
    <w:p w14:paraId="2035562B" w14:textId="77777777" w:rsidR="00401FA3" w:rsidRPr="002750A7" w:rsidRDefault="00401FA3" w:rsidP="00401FA3">
      <w:pPr>
        <w:shd w:val="clear" w:color="auto" w:fill="282C34"/>
        <w:spacing w:after="0" w:line="270" w:lineRule="atLeast"/>
        <w:jc w:val="left"/>
        <w:rPr>
          <w:rFonts w:ascii="Menlo" w:eastAsia="Times New Roman" w:hAnsi="Menlo" w:cs="Menlo"/>
          <w:color w:val="ABB2BF"/>
          <w:sz w:val="18"/>
          <w:szCs w:val="18"/>
          <w:lang w:eastAsia="en-GB"/>
        </w:rPr>
      </w:pPr>
      <w:r w:rsidRPr="002750A7">
        <w:rPr>
          <w:rFonts w:ascii="Menlo" w:eastAsia="Times New Roman" w:hAnsi="Menlo" w:cs="Menlo"/>
          <w:color w:val="ABB2BF"/>
          <w:sz w:val="18"/>
          <w:szCs w:val="18"/>
          <w:lang w:eastAsia="en-GB"/>
        </w:rPr>
        <w:t xml:space="preserve">  </w:t>
      </w:r>
      <w:proofErr w:type="spellStart"/>
      <w:r w:rsidRPr="002750A7">
        <w:rPr>
          <w:rFonts w:ascii="Menlo" w:eastAsia="Times New Roman" w:hAnsi="Menlo" w:cs="Menlo"/>
          <w:color w:val="C678DD"/>
          <w:sz w:val="18"/>
          <w:szCs w:val="18"/>
          <w:lang w:eastAsia="en-GB"/>
        </w:rPr>
        <w:t>char</w:t>
      </w:r>
      <w:proofErr w:type="spellEnd"/>
      <w:r w:rsidRPr="002750A7">
        <w:rPr>
          <w:rFonts w:ascii="Menlo" w:eastAsia="Times New Roman" w:hAnsi="Menlo" w:cs="Menlo"/>
          <w:color w:val="ABB2BF"/>
          <w:sz w:val="18"/>
          <w:szCs w:val="18"/>
          <w:lang w:eastAsia="en-GB"/>
        </w:rPr>
        <w:t xml:space="preserve">        </w:t>
      </w:r>
      <w:proofErr w:type="spellStart"/>
      <w:r w:rsidRPr="002750A7">
        <w:rPr>
          <w:rFonts w:ascii="Menlo" w:eastAsia="Times New Roman" w:hAnsi="Menlo" w:cs="Menlo"/>
          <w:color w:val="E06C75"/>
          <w:sz w:val="18"/>
          <w:szCs w:val="18"/>
          <w:lang w:eastAsia="en-GB"/>
        </w:rPr>
        <w:t>payload</w:t>
      </w:r>
      <w:proofErr w:type="spellEnd"/>
      <w:r w:rsidRPr="002750A7">
        <w:rPr>
          <w:rFonts w:ascii="Menlo" w:eastAsia="Times New Roman" w:hAnsi="Menlo" w:cs="Menlo"/>
          <w:color w:val="ABB2BF"/>
          <w:sz w:val="18"/>
          <w:szCs w:val="18"/>
          <w:lang w:eastAsia="en-GB"/>
        </w:rPr>
        <w:t>[</w:t>
      </w:r>
      <w:r w:rsidRPr="002750A7">
        <w:rPr>
          <w:rFonts w:ascii="Menlo" w:eastAsia="Times New Roman" w:hAnsi="Menlo" w:cs="Menlo"/>
          <w:color w:val="D19A66"/>
          <w:sz w:val="18"/>
          <w:szCs w:val="18"/>
          <w:lang w:eastAsia="en-GB"/>
        </w:rPr>
        <w:t>128</w:t>
      </w:r>
      <w:r w:rsidRPr="002750A7">
        <w:rPr>
          <w:rFonts w:ascii="Menlo" w:eastAsia="Times New Roman" w:hAnsi="Menlo" w:cs="Menlo"/>
          <w:color w:val="ABB2BF"/>
          <w:sz w:val="18"/>
          <w:szCs w:val="18"/>
          <w:lang w:eastAsia="en-GB"/>
        </w:rPr>
        <w:t>];</w:t>
      </w:r>
    </w:p>
    <w:p w14:paraId="393771DC" w14:textId="77777777" w:rsidR="00401FA3" w:rsidRPr="002750A7" w:rsidRDefault="00401FA3" w:rsidP="00401FA3">
      <w:pPr>
        <w:shd w:val="clear" w:color="auto" w:fill="282C34"/>
        <w:spacing w:after="0" w:line="270" w:lineRule="atLeast"/>
        <w:jc w:val="left"/>
        <w:rPr>
          <w:rFonts w:ascii="Menlo" w:eastAsia="Times New Roman" w:hAnsi="Menlo" w:cs="Menlo"/>
          <w:color w:val="ABB2BF"/>
          <w:sz w:val="18"/>
          <w:szCs w:val="18"/>
          <w:lang w:eastAsia="en-GB"/>
        </w:rPr>
      </w:pPr>
      <w:r w:rsidRPr="002750A7">
        <w:rPr>
          <w:rFonts w:ascii="Menlo" w:eastAsia="Times New Roman" w:hAnsi="Menlo" w:cs="Menlo"/>
          <w:color w:val="ABB2BF"/>
          <w:sz w:val="18"/>
          <w:szCs w:val="18"/>
          <w:lang w:eastAsia="en-GB"/>
        </w:rPr>
        <w:t xml:space="preserve">  </w:t>
      </w:r>
      <w:proofErr w:type="spellStart"/>
      <w:r w:rsidRPr="002750A7">
        <w:rPr>
          <w:rFonts w:ascii="Menlo" w:eastAsia="Times New Roman" w:hAnsi="Menlo" w:cs="Menlo"/>
          <w:color w:val="C678DD"/>
          <w:sz w:val="18"/>
          <w:szCs w:val="18"/>
          <w:lang w:eastAsia="en-GB"/>
        </w:rPr>
        <w:t>const</w:t>
      </w:r>
      <w:proofErr w:type="spellEnd"/>
      <w:r w:rsidRPr="002750A7">
        <w:rPr>
          <w:rFonts w:ascii="Menlo" w:eastAsia="Times New Roman" w:hAnsi="Menlo" w:cs="Menlo"/>
          <w:color w:val="ABB2BF"/>
          <w:sz w:val="18"/>
          <w:szCs w:val="18"/>
          <w:lang w:eastAsia="en-GB"/>
        </w:rPr>
        <w:t xml:space="preserve"> </w:t>
      </w:r>
      <w:proofErr w:type="spellStart"/>
      <w:r w:rsidRPr="002750A7">
        <w:rPr>
          <w:rFonts w:ascii="Menlo" w:eastAsia="Times New Roman" w:hAnsi="Menlo" w:cs="Menlo"/>
          <w:color w:val="C678DD"/>
          <w:sz w:val="18"/>
          <w:szCs w:val="18"/>
          <w:lang w:eastAsia="en-GB"/>
        </w:rPr>
        <w:t>float</w:t>
      </w:r>
      <w:proofErr w:type="spellEnd"/>
      <w:r w:rsidRPr="002750A7">
        <w:rPr>
          <w:rFonts w:ascii="Menlo" w:eastAsia="Times New Roman" w:hAnsi="Menlo" w:cs="Menlo"/>
          <w:color w:val="ABB2BF"/>
          <w:sz w:val="18"/>
          <w:szCs w:val="18"/>
          <w:lang w:eastAsia="en-GB"/>
        </w:rPr>
        <w:t xml:space="preserve"> </w:t>
      </w:r>
      <w:proofErr w:type="spellStart"/>
      <w:r w:rsidRPr="002750A7">
        <w:rPr>
          <w:rFonts w:ascii="Menlo" w:eastAsia="Times New Roman" w:hAnsi="Menlo" w:cs="Menlo"/>
          <w:color w:val="ABB2BF"/>
          <w:sz w:val="18"/>
          <w:szCs w:val="18"/>
          <w:lang w:eastAsia="en-GB"/>
        </w:rPr>
        <w:t>generatedValue</w:t>
      </w:r>
      <w:proofErr w:type="spellEnd"/>
      <w:r w:rsidRPr="002750A7">
        <w:rPr>
          <w:rFonts w:ascii="Menlo" w:eastAsia="Times New Roman" w:hAnsi="Menlo" w:cs="Menlo"/>
          <w:color w:val="ABB2BF"/>
          <w:sz w:val="18"/>
          <w:szCs w:val="18"/>
          <w:lang w:eastAsia="en-GB"/>
        </w:rPr>
        <w:t xml:space="preserve"> </w:t>
      </w:r>
      <w:r w:rsidRPr="002750A7">
        <w:rPr>
          <w:rFonts w:ascii="Menlo" w:eastAsia="Times New Roman" w:hAnsi="Menlo" w:cs="Menlo"/>
          <w:color w:val="C678DD"/>
          <w:sz w:val="18"/>
          <w:szCs w:val="18"/>
          <w:lang w:eastAsia="en-GB"/>
        </w:rPr>
        <w:t>=</w:t>
      </w:r>
      <w:r w:rsidRPr="002750A7">
        <w:rPr>
          <w:rFonts w:ascii="Menlo" w:eastAsia="Times New Roman" w:hAnsi="Menlo" w:cs="Menlo"/>
          <w:color w:val="ABB2BF"/>
          <w:sz w:val="18"/>
          <w:szCs w:val="18"/>
          <w:lang w:eastAsia="en-GB"/>
        </w:rPr>
        <w:t xml:space="preserve"> </w:t>
      </w:r>
      <w:proofErr w:type="spellStart"/>
      <w:r w:rsidRPr="002750A7">
        <w:rPr>
          <w:rFonts w:ascii="Menlo" w:eastAsia="Times New Roman" w:hAnsi="Menlo" w:cs="Menlo"/>
          <w:color w:val="61AFEF"/>
          <w:sz w:val="18"/>
          <w:szCs w:val="18"/>
          <w:lang w:eastAsia="en-GB"/>
        </w:rPr>
        <w:t>collectData</w:t>
      </w:r>
      <w:proofErr w:type="spellEnd"/>
      <w:r w:rsidRPr="002750A7">
        <w:rPr>
          <w:rFonts w:ascii="Menlo" w:eastAsia="Times New Roman" w:hAnsi="Menlo" w:cs="Menlo"/>
          <w:color w:val="ABB2BF"/>
          <w:sz w:val="18"/>
          <w:szCs w:val="18"/>
          <w:lang w:eastAsia="en-GB"/>
        </w:rPr>
        <w:t>(</w:t>
      </w:r>
      <w:proofErr w:type="spellStart"/>
      <w:r w:rsidRPr="002750A7">
        <w:rPr>
          <w:rFonts w:ascii="Menlo" w:eastAsia="Times New Roman" w:hAnsi="Menlo" w:cs="Menlo"/>
          <w:color w:val="ABB2BF"/>
          <w:sz w:val="18"/>
          <w:szCs w:val="18"/>
          <w:lang w:eastAsia="en-GB"/>
        </w:rPr>
        <w:t>capability</w:t>
      </w:r>
      <w:proofErr w:type="spellEnd"/>
      <w:r w:rsidRPr="002750A7">
        <w:rPr>
          <w:rFonts w:ascii="Menlo" w:eastAsia="Times New Roman" w:hAnsi="Menlo" w:cs="Menlo"/>
          <w:color w:val="ABB2BF"/>
          <w:sz w:val="18"/>
          <w:szCs w:val="18"/>
          <w:lang w:eastAsia="en-GB"/>
        </w:rPr>
        <w:t>);</w:t>
      </w:r>
    </w:p>
    <w:p w14:paraId="1F17CE47" w14:textId="77777777" w:rsidR="00401FA3" w:rsidRPr="002750A7" w:rsidRDefault="00401FA3" w:rsidP="00401FA3">
      <w:pPr>
        <w:shd w:val="clear" w:color="auto" w:fill="282C34"/>
        <w:spacing w:after="0" w:line="270" w:lineRule="atLeast"/>
        <w:jc w:val="left"/>
        <w:rPr>
          <w:rFonts w:ascii="Menlo" w:eastAsia="Times New Roman" w:hAnsi="Menlo" w:cs="Menlo"/>
          <w:color w:val="ABB2BF"/>
          <w:sz w:val="18"/>
          <w:szCs w:val="18"/>
          <w:lang w:eastAsia="en-GB"/>
        </w:rPr>
      </w:pPr>
      <w:r w:rsidRPr="002750A7">
        <w:rPr>
          <w:rFonts w:ascii="Menlo" w:eastAsia="Times New Roman" w:hAnsi="Menlo" w:cs="Menlo"/>
          <w:color w:val="ABB2BF"/>
          <w:sz w:val="18"/>
          <w:szCs w:val="18"/>
          <w:lang w:eastAsia="en-GB"/>
        </w:rPr>
        <w:t xml:space="preserve">  </w:t>
      </w:r>
      <w:r w:rsidRPr="002750A7">
        <w:rPr>
          <w:rFonts w:ascii="Menlo" w:eastAsia="Times New Roman" w:hAnsi="Menlo" w:cs="Menlo"/>
          <w:color w:val="61AFEF"/>
          <w:sz w:val="18"/>
          <w:szCs w:val="18"/>
          <w:lang w:eastAsia="en-GB"/>
        </w:rPr>
        <w:t>sprintf</w:t>
      </w:r>
      <w:r w:rsidRPr="002750A7">
        <w:rPr>
          <w:rFonts w:ascii="Menlo" w:eastAsia="Times New Roman" w:hAnsi="Menlo" w:cs="Menlo"/>
          <w:color w:val="ABB2BF"/>
          <w:sz w:val="18"/>
          <w:szCs w:val="18"/>
          <w:lang w:eastAsia="en-GB"/>
        </w:rPr>
        <w:t>(</w:t>
      </w:r>
      <w:proofErr w:type="spellStart"/>
      <w:r w:rsidRPr="002750A7">
        <w:rPr>
          <w:rFonts w:ascii="Menlo" w:eastAsia="Times New Roman" w:hAnsi="Menlo" w:cs="Menlo"/>
          <w:color w:val="ABB2BF"/>
          <w:sz w:val="18"/>
          <w:szCs w:val="18"/>
          <w:lang w:eastAsia="en-GB"/>
        </w:rPr>
        <w:t>payload</w:t>
      </w:r>
      <w:proofErr w:type="spellEnd"/>
      <w:r w:rsidRPr="002750A7">
        <w:rPr>
          <w:rFonts w:ascii="Menlo" w:eastAsia="Times New Roman" w:hAnsi="Menlo" w:cs="Menlo"/>
          <w:color w:val="ABB2BF"/>
          <w:sz w:val="18"/>
          <w:szCs w:val="18"/>
          <w:lang w:eastAsia="en-GB"/>
        </w:rPr>
        <w:t xml:space="preserve">, </w:t>
      </w:r>
      <w:r w:rsidRPr="002750A7">
        <w:rPr>
          <w:rFonts w:ascii="Menlo" w:eastAsia="Times New Roman" w:hAnsi="Menlo" w:cs="Menlo"/>
          <w:color w:val="98C379"/>
          <w:sz w:val="18"/>
          <w:szCs w:val="18"/>
          <w:lang w:eastAsia="en-GB"/>
        </w:rPr>
        <w:t>"{</w:t>
      </w:r>
      <w:r w:rsidRPr="002750A7">
        <w:rPr>
          <w:rFonts w:ascii="Menlo" w:eastAsia="Times New Roman" w:hAnsi="Menlo" w:cs="Menlo"/>
          <w:color w:val="56B6C2"/>
          <w:sz w:val="18"/>
          <w:szCs w:val="18"/>
          <w:lang w:eastAsia="en-GB"/>
        </w:rPr>
        <w:t>\"</w:t>
      </w:r>
      <w:proofErr w:type="spellStart"/>
      <w:r w:rsidRPr="002750A7">
        <w:rPr>
          <w:rFonts w:ascii="Menlo" w:eastAsia="Times New Roman" w:hAnsi="Menlo" w:cs="Menlo"/>
          <w:color w:val="98C379"/>
          <w:sz w:val="18"/>
          <w:szCs w:val="18"/>
          <w:lang w:eastAsia="en-GB"/>
        </w:rPr>
        <w:t>origin</w:t>
      </w:r>
      <w:proofErr w:type="spellEnd"/>
      <w:r w:rsidRPr="002750A7">
        <w:rPr>
          <w:rFonts w:ascii="Menlo" w:eastAsia="Times New Roman" w:hAnsi="Menlo" w:cs="Menlo"/>
          <w:color w:val="56B6C2"/>
          <w:sz w:val="18"/>
          <w:szCs w:val="18"/>
          <w:lang w:eastAsia="en-GB"/>
        </w:rPr>
        <w:t>\"</w:t>
      </w:r>
      <w:r w:rsidRPr="002750A7">
        <w:rPr>
          <w:rFonts w:ascii="Menlo" w:eastAsia="Times New Roman" w:hAnsi="Menlo" w:cs="Menlo"/>
          <w:color w:val="98C379"/>
          <w:sz w:val="18"/>
          <w:szCs w:val="18"/>
          <w:lang w:eastAsia="en-GB"/>
        </w:rPr>
        <w:t xml:space="preserve">: </w:t>
      </w:r>
      <w:r w:rsidRPr="002750A7">
        <w:rPr>
          <w:rFonts w:ascii="Menlo" w:eastAsia="Times New Roman" w:hAnsi="Menlo" w:cs="Menlo"/>
          <w:color w:val="D19A66"/>
          <w:sz w:val="18"/>
          <w:szCs w:val="18"/>
          <w:lang w:eastAsia="en-GB"/>
        </w:rPr>
        <w:t>%s</w:t>
      </w:r>
      <w:r w:rsidRPr="002750A7">
        <w:rPr>
          <w:rFonts w:ascii="Menlo" w:eastAsia="Times New Roman" w:hAnsi="Menlo" w:cs="Menlo"/>
          <w:color w:val="98C379"/>
          <w:sz w:val="18"/>
          <w:szCs w:val="18"/>
          <w:lang w:eastAsia="en-GB"/>
        </w:rPr>
        <w:t xml:space="preserve">, </w:t>
      </w:r>
      <w:r w:rsidRPr="002750A7">
        <w:rPr>
          <w:rFonts w:ascii="Menlo" w:eastAsia="Times New Roman" w:hAnsi="Menlo" w:cs="Menlo"/>
          <w:color w:val="56B6C2"/>
          <w:sz w:val="18"/>
          <w:szCs w:val="18"/>
          <w:lang w:eastAsia="en-GB"/>
        </w:rPr>
        <w:t>\"</w:t>
      </w:r>
      <w:proofErr w:type="spellStart"/>
      <w:r w:rsidRPr="002750A7">
        <w:rPr>
          <w:rFonts w:ascii="Menlo" w:eastAsia="Times New Roman" w:hAnsi="Menlo" w:cs="Menlo"/>
          <w:color w:val="98C379"/>
          <w:sz w:val="18"/>
          <w:szCs w:val="18"/>
          <w:lang w:eastAsia="en-GB"/>
        </w:rPr>
        <w:t>type</w:t>
      </w:r>
      <w:proofErr w:type="spellEnd"/>
      <w:r w:rsidRPr="002750A7">
        <w:rPr>
          <w:rFonts w:ascii="Menlo" w:eastAsia="Times New Roman" w:hAnsi="Menlo" w:cs="Menlo"/>
          <w:color w:val="56B6C2"/>
          <w:sz w:val="18"/>
          <w:szCs w:val="18"/>
          <w:lang w:eastAsia="en-GB"/>
        </w:rPr>
        <w:t>\"</w:t>
      </w:r>
      <w:r w:rsidRPr="002750A7">
        <w:rPr>
          <w:rFonts w:ascii="Menlo" w:eastAsia="Times New Roman" w:hAnsi="Menlo" w:cs="Menlo"/>
          <w:color w:val="98C379"/>
          <w:sz w:val="18"/>
          <w:szCs w:val="18"/>
          <w:lang w:eastAsia="en-GB"/>
        </w:rPr>
        <w:t xml:space="preserve">: </w:t>
      </w:r>
      <w:r w:rsidRPr="002750A7">
        <w:rPr>
          <w:rFonts w:ascii="Menlo" w:eastAsia="Times New Roman" w:hAnsi="Menlo" w:cs="Menlo"/>
          <w:color w:val="D19A66"/>
          <w:sz w:val="18"/>
          <w:szCs w:val="18"/>
          <w:lang w:eastAsia="en-GB"/>
        </w:rPr>
        <w:t>%s</w:t>
      </w:r>
      <w:r w:rsidRPr="002750A7">
        <w:rPr>
          <w:rFonts w:ascii="Menlo" w:eastAsia="Times New Roman" w:hAnsi="Menlo" w:cs="Menlo"/>
          <w:color w:val="98C379"/>
          <w:sz w:val="18"/>
          <w:szCs w:val="18"/>
          <w:lang w:eastAsia="en-GB"/>
        </w:rPr>
        <w:t xml:space="preserve">, </w:t>
      </w:r>
      <w:r w:rsidRPr="002750A7">
        <w:rPr>
          <w:rFonts w:ascii="Menlo" w:eastAsia="Times New Roman" w:hAnsi="Menlo" w:cs="Menlo"/>
          <w:color w:val="56B6C2"/>
          <w:sz w:val="18"/>
          <w:szCs w:val="18"/>
          <w:lang w:eastAsia="en-GB"/>
        </w:rPr>
        <w:t>\"</w:t>
      </w:r>
      <w:proofErr w:type="spellStart"/>
      <w:r w:rsidRPr="002750A7">
        <w:rPr>
          <w:rFonts w:ascii="Menlo" w:eastAsia="Times New Roman" w:hAnsi="Menlo" w:cs="Menlo"/>
          <w:color w:val="98C379"/>
          <w:sz w:val="18"/>
          <w:szCs w:val="18"/>
          <w:lang w:eastAsia="en-GB"/>
        </w:rPr>
        <w:t>value</w:t>
      </w:r>
      <w:proofErr w:type="spellEnd"/>
      <w:r w:rsidRPr="002750A7">
        <w:rPr>
          <w:rFonts w:ascii="Menlo" w:eastAsia="Times New Roman" w:hAnsi="Menlo" w:cs="Menlo"/>
          <w:color w:val="56B6C2"/>
          <w:sz w:val="18"/>
          <w:szCs w:val="18"/>
          <w:lang w:eastAsia="en-GB"/>
        </w:rPr>
        <w:t>\"</w:t>
      </w:r>
      <w:r w:rsidRPr="002750A7">
        <w:rPr>
          <w:rFonts w:ascii="Menlo" w:eastAsia="Times New Roman" w:hAnsi="Menlo" w:cs="Menlo"/>
          <w:color w:val="98C379"/>
          <w:sz w:val="18"/>
          <w:szCs w:val="18"/>
          <w:lang w:eastAsia="en-GB"/>
        </w:rPr>
        <w:t xml:space="preserve">: </w:t>
      </w:r>
      <w:r w:rsidRPr="002750A7">
        <w:rPr>
          <w:rFonts w:ascii="Menlo" w:eastAsia="Times New Roman" w:hAnsi="Menlo" w:cs="Menlo"/>
          <w:color w:val="D19A66"/>
          <w:sz w:val="18"/>
          <w:szCs w:val="18"/>
          <w:lang w:eastAsia="en-GB"/>
        </w:rPr>
        <w:t>%.2f</w:t>
      </w:r>
      <w:r w:rsidRPr="002750A7">
        <w:rPr>
          <w:rFonts w:ascii="Menlo" w:eastAsia="Times New Roman" w:hAnsi="Menlo" w:cs="Menlo"/>
          <w:color w:val="98C379"/>
          <w:sz w:val="18"/>
          <w:szCs w:val="18"/>
          <w:lang w:eastAsia="en-GB"/>
        </w:rPr>
        <w:t>}"</w:t>
      </w:r>
      <w:r w:rsidRPr="002750A7">
        <w:rPr>
          <w:rFonts w:ascii="Menlo" w:eastAsia="Times New Roman" w:hAnsi="Menlo" w:cs="Menlo"/>
          <w:color w:val="ABB2BF"/>
          <w:sz w:val="18"/>
          <w:szCs w:val="18"/>
          <w:lang w:eastAsia="en-GB"/>
        </w:rPr>
        <w:t xml:space="preserve">, </w:t>
      </w:r>
      <w:proofErr w:type="spellStart"/>
      <w:r w:rsidRPr="002750A7">
        <w:rPr>
          <w:rFonts w:ascii="Menlo" w:eastAsia="Times New Roman" w:hAnsi="Menlo" w:cs="Menlo"/>
          <w:color w:val="ABB2BF"/>
          <w:sz w:val="18"/>
          <w:szCs w:val="18"/>
          <w:lang w:eastAsia="en-GB"/>
        </w:rPr>
        <w:t>clientId</w:t>
      </w:r>
      <w:proofErr w:type="spellEnd"/>
      <w:r w:rsidRPr="002750A7">
        <w:rPr>
          <w:rFonts w:ascii="Menlo" w:eastAsia="Times New Roman" w:hAnsi="Menlo" w:cs="Menlo"/>
          <w:color w:val="ABB2BF"/>
          <w:sz w:val="18"/>
          <w:szCs w:val="18"/>
          <w:lang w:eastAsia="en-GB"/>
        </w:rPr>
        <w:t>,</w:t>
      </w:r>
    </w:p>
    <w:p w14:paraId="6F514CF6" w14:textId="77777777" w:rsidR="00401FA3" w:rsidRPr="002750A7" w:rsidRDefault="00401FA3" w:rsidP="00401FA3">
      <w:pPr>
        <w:shd w:val="clear" w:color="auto" w:fill="282C34"/>
        <w:spacing w:after="0" w:line="270" w:lineRule="atLeast"/>
        <w:jc w:val="left"/>
        <w:rPr>
          <w:rFonts w:ascii="Menlo" w:eastAsia="Times New Roman" w:hAnsi="Menlo" w:cs="Menlo"/>
          <w:color w:val="ABB2BF"/>
          <w:sz w:val="18"/>
          <w:szCs w:val="18"/>
          <w:lang w:eastAsia="en-GB"/>
        </w:rPr>
      </w:pPr>
      <w:r w:rsidRPr="002750A7">
        <w:rPr>
          <w:rFonts w:ascii="Menlo" w:eastAsia="Times New Roman" w:hAnsi="Menlo" w:cs="Menlo"/>
          <w:color w:val="ABB2BF"/>
          <w:sz w:val="18"/>
          <w:szCs w:val="18"/>
          <w:lang w:eastAsia="en-GB"/>
        </w:rPr>
        <w:t xml:space="preserve">          </w:t>
      </w:r>
      <w:proofErr w:type="spellStart"/>
      <w:r w:rsidRPr="002750A7">
        <w:rPr>
          <w:rFonts w:ascii="Menlo" w:eastAsia="Times New Roman" w:hAnsi="Menlo" w:cs="Menlo"/>
          <w:color w:val="ABB2BF"/>
          <w:sz w:val="18"/>
          <w:szCs w:val="18"/>
          <w:lang w:eastAsia="en-GB"/>
        </w:rPr>
        <w:t>capability</w:t>
      </w:r>
      <w:proofErr w:type="spellEnd"/>
      <w:r w:rsidRPr="002750A7">
        <w:rPr>
          <w:rFonts w:ascii="Menlo" w:eastAsia="Times New Roman" w:hAnsi="Menlo" w:cs="Menlo"/>
          <w:color w:val="ABB2BF"/>
          <w:sz w:val="18"/>
          <w:szCs w:val="18"/>
          <w:lang w:eastAsia="en-GB"/>
        </w:rPr>
        <w:t xml:space="preserve">, </w:t>
      </w:r>
      <w:proofErr w:type="spellStart"/>
      <w:r w:rsidRPr="002750A7">
        <w:rPr>
          <w:rFonts w:ascii="Menlo" w:eastAsia="Times New Roman" w:hAnsi="Menlo" w:cs="Menlo"/>
          <w:color w:val="ABB2BF"/>
          <w:sz w:val="18"/>
          <w:szCs w:val="18"/>
          <w:lang w:eastAsia="en-GB"/>
        </w:rPr>
        <w:t>generatedValue</w:t>
      </w:r>
      <w:proofErr w:type="spellEnd"/>
      <w:r w:rsidRPr="002750A7">
        <w:rPr>
          <w:rFonts w:ascii="Menlo" w:eastAsia="Times New Roman" w:hAnsi="Menlo" w:cs="Menlo"/>
          <w:color w:val="ABB2BF"/>
          <w:sz w:val="18"/>
          <w:szCs w:val="18"/>
          <w:lang w:eastAsia="en-GB"/>
        </w:rPr>
        <w:t>);</w:t>
      </w:r>
    </w:p>
    <w:p w14:paraId="1D026B09" w14:textId="77777777" w:rsidR="00401FA3" w:rsidRPr="002750A7" w:rsidRDefault="00401FA3" w:rsidP="00401FA3">
      <w:pPr>
        <w:shd w:val="clear" w:color="auto" w:fill="282C34"/>
        <w:spacing w:after="0" w:line="270" w:lineRule="atLeast"/>
        <w:jc w:val="left"/>
        <w:rPr>
          <w:rFonts w:ascii="Menlo" w:eastAsia="Times New Roman" w:hAnsi="Menlo" w:cs="Menlo"/>
          <w:color w:val="ABB2BF"/>
          <w:sz w:val="18"/>
          <w:szCs w:val="18"/>
          <w:lang w:eastAsia="en-GB"/>
        </w:rPr>
      </w:pPr>
    </w:p>
    <w:p w14:paraId="00D100E1" w14:textId="77777777" w:rsidR="00401FA3" w:rsidRPr="002750A7" w:rsidRDefault="00401FA3" w:rsidP="00401FA3">
      <w:pPr>
        <w:shd w:val="clear" w:color="auto" w:fill="282C34"/>
        <w:spacing w:after="0" w:line="270" w:lineRule="atLeast"/>
        <w:jc w:val="left"/>
        <w:rPr>
          <w:rFonts w:ascii="Menlo" w:eastAsia="Times New Roman" w:hAnsi="Menlo" w:cs="Menlo"/>
          <w:color w:val="ABB2BF"/>
          <w:sz w:val="18"/>
          <w:szCs w:val="18"/>
          <w:lang w:eastAsia="en-GB"/>
        </w:rPr>
      </w:pPr>
      <w:r w:rsidRPr="002750A7">
        <w:rPr>
          <w:rFonts w:ascii="Menlo" w:eastAsia="Times New Roman" w:hAnsi="Menlo" w:cs="Menlo"/>
          <w:color w:val="ABB2BF"/>
          <w:sz w:val="18"/>
          <w:szCs w:val="18"/>
          <w:lang w:eastAsia="en-GB"/>
        </w:rPr>
        <w:t xml:space="preserve">  </w:t>
      </w:r>
      <w:proofErr w:type="spellStart"/>
      <w:r w:rsidRPr="002750A7">
        <w:rPr>
          <w:rFonts w:ascii="Menlo" w:eastAsia="Times New Roman" w:hAnsi="Menlo" w:cs="Menlo"/>
          <w:color w:val="E06C75"/>
          <w:sz w:val="18"/>
          <w:szCs w:val="18"/>
          <w:lang w:eastAsia="en-GB"/>
        </w:rPr>
        <w:t>mqttClient</w:t>
      </w:r>
      <w:r w:rsidRPr="002750A7">
        <w:rPr>
          <w:rFonts w:ascii="Menlo" w:eastAsia="Times New Roman" w:hAnsi="Menlo" w:cs="Menlo"/>
          <w:color w:val="ABB2BF"/>
          <w:sz w:val="18"/>
          <w:szCs w:val="18"/>
          <w:lang w:eastAsia="en-GB"/>
        </w:rPr>
        <w:t>.</w:t>
      </w:r>
      <w:r w:rsidRPr="002750A7">
        <w:rPr>
          <w:rFonts w:ascii="Menlo" w:eastAsia="Times New Roman" w:hAnsi="Menlo" w:cs="Menlo"/>
          <w:color w:val="61AFEF"/>
          <w:sz w:val="18"/>
          <w:szCs w:val="18"/>
          <w:lang w:eastAsia="en-GB"/>
        </w:rPr>
        <w:t>publish</w:t>
      </w:r>
      <w:proofErr w:type="spellEnd"/>
      <w:r w:rsidRPr="002750A7">
        <w:rPr>
          <w:rFonts w:ascii="Menlo" w:eastAsia="Times New Roman" w:hAnsi="Menlo" w:cs="Menlo"/>
          <w:color w:val="ABB2BF"/>
          <w:sz w:val="18"/>
          <w:szCs w:val="18"/>
          <w:lang w:eastAsia="en-GB"/>
        </w:rPr>
        <w:t xml:space="preserve">(topic, </w:t>
      </w:r>
      <w:proofErr w:type="spellStart"/>
      <w:r w:rsidRPr="002750A7">
        <w:rPr>
          <w:rFonts w:ascii="Menlo" w:eastAsia="Times New Roman" w:hAnsi="Menlo" w:cs="Menlo"/>
          <w:color w:val="ABB2BF"/>
          <w:sz w:val="18"/>
          <w:szCs w:val="18"/>
          <w:lang w:eastAsia="en-GB"/>
        </w:rPr>
        <w:t>payload</w:t>
      </w:r>
      <w:proofErr w:type="spellEnd"/>
      <w:r w:rsidRPr="002750A7">
        <w:rPr>
          <w:rFonts w:ascii="Menlo" w:eastAsia="Times New Roman" w:hAnsi="Menlo" w:cs="Menlo"/>
          <w:color w:val="ABB2BF"/>
          <w:sz w:val="18"/>
          <w:szCs w:val="18"/>
          <w:lang w:eastAsia="en-GB"/>
        </w:rPr>
        <w:t>);</w:t>
      </w:r>
    </w:p>
    <w:p w14:paraId="6D1B6B96" w14:textId="77777777" w:rsidR="00401FA3" w:rsidRPr="002750A7" w:rsidRDefault="00401FA3" w:rsidP="00401FA3">
      <w:pPr>
        <w:shd w:val="clear" w:color="auto" w:fill="282C34"/>
        <w:spacing w:after="0" w:line="270" w:lineRule="atLeast"/>
        <w:jc w:val="left"/>
        <w:rPr>
          <w:rFonts w:ascii="Menlo" w:eastAsia="Times New Roman" w:hAnsi="Menlo" w:cs="Menlo"/>
          <w:color w:val="ABB2BF"/>
          <w:sz w:val="18"/>
          <w:szCs w:val="18"/>
          <w:lang w:eastAsia="en-GB"/>
        </w:rPr>
      </w:pPr>
      <w:r w:rsidRPr="002750A7">
        <w:rPr>
          <w:rFonts w:ascii="Menlo" w:eastAsia="Times New Roman" w:hAnsi="Menlo" w:cs="Menlo"/>
          <w:color w:val="ABB2BF"/>
          <w:sz w:val="18"/>
          <w:szCs w:val="18"/>
          <w:lang w:eastAsia="en-GB"/>
        </w:rPr>
        <w:t xml:space="preserve">  </w:t>
      </w:r>
      <w:proofErr w:type="spellStart"/>
      <w:r w:rsidRPr="002750A7">
        <w:rPr>
          <w:rFonts w:ascii="Menlo" w:eastAsia="Times New Roman" w:hAnsi="Menlo" w:cs="Menlo"/>
          <w:color w:val="E06C75"/>
          <w:sz w:val="18"/>
          <w:szCs w:val="18"/>
          <w:lang w:eastAsia="en-GB"/>
        </w:rPr>
        <w:t>Serial</w:t>
      </w:r>
      <w:r w:rsidRPr="002750A7">
        <w:rPr>
          <w:rFonts w:ascii="Menlo" w:eastAsia="Times New Roman" w:hAnsi="Menlo" w:cs="Menlo"/>
          <w:color w:val="ABB2BF"/>
          <w:sz w:val="18"/>
          <w:szCs w:val="18"/>
          <w:lang w:eastAsia="en-GB"/>
        </w:rPr>
        <w:t>.</w:t>
      </w:r>
      <w:r w:rsidRPr="002750A7">
        <w:rPr>
          <w:rFonts w:ascii="Menlo" w:eastAsia="Times New Roman" w:hAnsi="Menlo" w:cs="Menlo"/>
          <w:color w:val="61AFEF"/>
          <w:sz w:val="18"/>
          <w:szCs w:val="18"/>
          <w:lang w:eastAsia="en-GB"/>
        </w:rPr>
        <w:t>println</w:t>
      </w:r>
      <w:proofErr w:type="spellEnd"/>
      <w:r w:rsidRPr="002750A7">
        <w:rPr>
          <w:rFonts w:ascii="Menlo" w:eastAsia="Times New Roman" w:hAnsi="Menlo" w:cs="Menlo"/>
          <w:color w:val="ABB2BF"/>
          <w:sz w:val="18"/>
          <w:szCs w:val="18"/>
          <w:lang w:eastAsia="en-GB"/>
        </w:rPr>
        <w:t>(</w:t>
      </w:r>
      <w:r w:rsidRPr="002750A7">
        <w:rPr>
          <w:rFonts w:ascii="Menlo" w:eastAsia="Times New Roman" w:hAnsi="Menlo" w:cs="Menlo"/>
          <w:color w:val="98C379"/>
          <w:sz w:val="18"/>
          <w:szCs w:val="18"/>
          <w:lang w:eastAsia="en-GB"/>
        </w:rPr>
        <w:t xml:space="preserve">"Data </w:t>
      </w:r>
      <w:proofErr w:type="spellStart"/>
      <w:r w:rsidRPr="002750A7">
        <w:rPr>
          <w:rFonts w:ascii="Menlo" w:eastAsia="Times New Roman" w:hAnsi="Menlo" w:cs="Menlo"/>
          <w:color w:val="98C379"/>
          <w:sz w:val="18"/>
          <w:szCs w:val="18"/>
          <w:lang w:eastAsia="en-GB"/>
        </w:rPr>
        <w:t>published</w:t>
      </w:r>
      <w:proofErr w:type="spellEnd"/>
      <w:r w:rsidRPr="002750A7">
        <w:rPr>
          <w:rFonts w:ascii="Menlo" w:eastAsia="Times New Roman" w:hAnsi="Menlo" w:cs="Menlo"/>
          <w:color w:val="98C379"/>
          <w:sz w:val="18"/>
          <w:szCs w:val="18"/>
          <w:lang w:eastAsia="en-GB"/>
        </w:rPr>
        <w:t>"</w:t>
      </w:r>
      <w:r w:rsidRPr="002750A7">
        <w:rPr>
          <w:rFonts w:ascii="Menlo" w:eastAsia="Times New Roman" w:hAnsi="Menlo" w:cs="Menlo"/>
          <w:color w:val="ABB2BF"/>
          <w:sz w:val="18"/>
          <w:szCs w:val="18"/>
          <w:lang w:eastAsia="en-GB"/>
        </w:rPr>
        <w:t>);</w:t>
      </w:r>
    </w:p>
    <w:p w14:paraId="76EC731F" w14:textId="3524A8BB" w:rsidR="00401FA3" w:rsidRPr="00E17768" w:rsidRDefault="00401FA3" w:rsidP="00E17768">
      <w:pPr>
        <w:shd w:val="clear" w:color="auto" w:fill="282C34"/>
        <w:spacing w:after="0" w:line="270" w:lineRule="atLeast"/>
        <w:jc w:val="left"/>
        <w:rPr>
          <w:rFonts w:ascii="Menlo" w:eastAsia="Times New Roman" w:hAnsi="Menlo" w:cs="Menlo"/>
          <w:color w:val="ABB2BF"/>
          <w:sz w:val="18"/>
          <w:szCs w:val="18"/>
          <w:lang w:eastAsia="en-GB"/>
        </w:rPr>
      </w:pPr>
      <w:r w:rsidRPr="002750A7">
        <w:rPr>
          <w:rFonts w:ascii="Menlo" w:eastAsia="Times New Roman" w:hAnsi="Menlo" w:cs="Menlo"/>
          <w:color w:val="ABB2BF"/>
          <w:sz w:val="18"/>
          <w:szCs w:val="18"/>
          <w:lang w:eastAsia="en-GB"/>
        </w:rPr>
        <w:t>}</w:t>
      </w:r>
    </w:p>
    <w:p w14:paraId="23864FEF" w14:textId="77777777" w:rsidR="00350560" w:rsidRDefault="00350560" w:rsidP="00C97D56">
      <w:pPr>
        <w:rPr>
          <w:rFonts w:ascii="Times New Roman" w:hAnsi="Times New Roman" w:cs="Times New Roman"/>
          <w:sz w:val="24"/>
          <w:szCs w:val="24"/>
        </w:rPr>
      </w:pPr>
    </w:p>
    <w:p w14:paraId="4C00497F" w14:textId="0522CFB0" w:rsidR="00401FA3" w:rsidRPr="00631976" w:rsidRDefault="00401FA3" w:rsidP="00401FA3">
      <w:pPr>
        <w:ind w:firstLine="708"/>
        <w:rPr>
          <w:rFonts w:ascii="Times New Roman" w:hAnsi="Times New Roman" w:cs="Times New Roman"/>
          <w:sz w:val="24"/>
          <w:szCs w:val="24"/>
        </w:rPr>
      </w:pPr>
      <w:r>
        <w:rPr>
          <w:rFonts w:ascii="Times New Roman" w:hAnsi="Times New Roman" w:cs="Times New Roman"/>
          <w:sz w:val="24"/>
          <w:szCs w:val="24"/>
        </w:rPr>
        <w:t xml:space="preserve">Logica de </w:t>
      </w:r>
      <w:r w:rsidRPr="00D52B29">
        <w:rPr>
          <w:rFonts w:ascii="Times New Roman" w:hAnsi="Times New Roman" w:cs="Times New Roman"/>
          <w:i/>
          <w:iCs/>
          <w:sz w:val="24"/>
          <w:szCs w:val="24"/>
        </w:rPr>
        <w:t>business</w:t>
      </w:r>
      <w:r>
        <w:rPr>
          <w:rFonts w:ascii="Times New Roman" w:hAnsi="Times New Roman" w:cs="Times New Roman"/>
          <w:sz w:val="24"/>
          <w:szCs w:val="24"/>
        </w:rPr>
        <w:t xml:space="preserve"> este efectuată în buclă la o frecvență de 5 secunde, aceasta fiind impusă prin apelarea metodei </w:t>
      </w:r>
      <w:r>
        <w:rPr>
          <w:rFonts w:ascii="Times New Roman" w:hAnsi="Times New Roman" w:cs="Times New Roman"/>
          <w:i/>
          <w:iCs/>
          <w:sz w:val="24"/>
          <w:szCs w:val="24"/>
        </w:rPr>
        <w:t xml:space="preserve">delay </w:t>
      </w:r>
      <w:r>
        <w:rPr>
          <w:rFonts w:ascii="Times New Roman" w:hAnsi="Times New Roman" w:cs="Times New Roman"/>
          <w:sz w:val="24"/>
          <w:szCs w:val="24"/>
        </w:rPr>
        <w:t xml:space="preserve">specifice Arduino </w:t>
      </w:r>
      <w:r w:rsidRPr="00D52B29">
        <w:rPr>
          <w:rFonts w:ascii="Times New Roman" w:hAnsi="Times New Roman" w:cs="Times New Roman"/>
          <w:i/>
          <w:iCs/>
          <w:sz w:val="24"/>
          <w:szCs w:val="24"/>
        </w:rPr>
        <w:t>Framework</w:t>
      </w:r>
      <w:r>
        <w:rPr>
          <w:rFonts w:ascii="Times New Roman" w:hAnsi="Times New Roman" w:cs="Times New Roman"/>
          <w:sz w:val="24"/>
          <w:szCs w:val="24"/>
        </w:rPr>
        <w:t>.</w:t>
      </w:r>
    </w:p>
    <w:p w14:paraId="421078E2" w14:textId="77777777" w:rsidR="00401FA3" w:rsidRPr="00335252" w:rsidRDefault="00401FA3" w:rsidP="00401FA3">
      <w:pPr>
        <w:rPr>
          <w:rFonts w:ascii="Times New Roman" w:hAnsi="Times New Roman" w:cs="Times New Roman"/>
          <w:sz w:val="21"/>
          <w:szCs w:val="21"/>
        </w:rPr>
      </w:pPr>
    </w:p>
    <w:p w14:paraId="0CFA5796" w14:textId="77777777" w:rsidR="00401FA3" w:rsidRPr="00BA7879" w:rsidRDefault="00401FA3" w:rsidP="00401FA3">
      <w:pPr>
        <w:pStyle w:val="Heading2"/>
        <w:rPr>
          <w:rFonts w:ascii="Times New Roman" w:hAnsi="Times New Roman" w:cs="Times New Roman"/>
          <w:sz w:val="28"/>
          <w:szCs w:val="28"/>
        </w:rPr>
      </w:pPr>
      <w:bookmarkStart w:id="58" w:name="_Toc106396819"/>
      <w:r>
        <w:rPr>
          <w:rFonts w:ascii="Times New Roman" w:hAnsi="Times New Roman" w:cs="Times New Roman"/>
          <w:sz w:val="28"/>
          <w:szCs w:val="28"/>
        </w:rPr>
        <w:t>III</w:t>
      </w:r>
      <w:r w:rsidRPr="00335252">
        <w:rPr>
          <w:rFonts w:ascii="Times New Roman" w:hAnsi="Times New Roman" w:cs="Times New Roman"/>
          <w:sz w:val="28"/>
          <w:szCs w:val="28"/>
        </w:rPr>
        <w:t>.</w:t>
      </w:r>
      <w:r>
        <w:rPr>
          <w:rFonts w:ascii="Times New Roman" w:hAnsi="Times New Roman" w:cs="Times New Roman"/>
          <w:sz w:val="28"/>
          <w:szCs w:val="28"/>
        </w:rPr>
        <w:t>4</w:t>
      </w:r>
      <w:r w:rsidRPr="00335252">
        <w:rPr>
          <w:rFonts w:ascii="Times New Roman" w:hAnsi="Times New Roman" w:cs="Times New Roman"/>
          <w:sz w:val="28"/>
          <w:szCs w:val="28"/>
        </w:rPr>
        <w:t xml:space="preserve">. Descrierea </w:t>
      </w:r>
      <w:r w:rsidRPr="00350560">
        <w:rPr>
          <w:rFonts w:ascii="Times New Roman" w:hAnsi="Times New Roman" w:cs="Times New Roman"/>
          <w:i/>
          <w:iCs/>
          <w:sz w:val="28"/>
          <w:szCs w:val="28"/>
        </w:rPr>
        <w:t>Gateway</w:t>
      </w:r>
      <w:r w:rsidRPr="00335252">
        <w:rPr>
          <w:rFonts w:ascii="Times New Roman" w:hAnsi="Times New Roman" w:cs="Times New Roman"/>
          <w:sz w:val="28"/>
          <w:szCs w:val="28"/>
        </w:rPr>
        <w:t>-ului</w:t>
      </w:r>
      <w:bookmarkEnd w:id="58"/>
    </w:p>
    <w:p w14:paraId="7AFED507" w14:textId="77777777" w:rsidR="00401FA3" w:rsidRDefault="00401FA3" w:rsidP="00401FA3">
      <w:pPr>
        <w:ind w:firstLine="708"/>
        <w:rPr>
          <w:rFonts w:ascii="Times New Roman" w:hAnsi="Times New Roman" w:cs="Times New Roman"/>
          <w:sz w:val="24"/>
          <w:szCs w:val="24"/>
        </w:rPr>
      </w:pPr>
      <w:r w:rsidRPr="00D52B29">
        <w:rPr>
          <w:rFonts w:ascii="Times New Roman" w:hAnsi="Times New Roman" w:cs="Times New Roman"/>
          <w:i/>
          <w:iCs/>
          <w:sz w:val="24"/>
          <w:szCs w:val="24"/>
        </w:rPr>
        <w:t>Gateway</w:t>
      </w:r>
      <w:r>
        <w:rPr>
          <w:rFonts w:ascii="Times New Roman" w:hAnsi="Times New Roman" w:cs="Times New Roman"/>
          <w:sz w:val="24"/>
          <w:szCs w:val="24"/>
        </w:rPr>
        <w:t>-ul IoT este constituit dintr-o placă de dezvoltare Raspberry Pi 4 cu 1 gigaoctet de memorie volatilă și 32 de gigaocteți memorie non-volatilă, rulând sistemul de operare Raspberry Pi OS Lite. Acest sistem de operare are un consum scăzut de resurse, fiind gândit pentru a fi folosit strict prin intermediul SSH, neavând vreun mediu de lucru instalat.</w:t>
      </w:r>
    </w:p>
    <w:p w14:paraId="1D3F6EF2" w14:textId="08403ABF" w:rsidR="00401FA3" w:rsidRDefault="00401FA3" w:rsidP="00401FA3">
      <w:pPr>
        <w:ind w:firstLine="708"/>
        <w:rPr>
          <w:rFonts w:ascii="Times New Roman" w:hAnsi="Times New Roman" w:cs="Times New Roman"/>
          <w:sz w:val="24"/>
          <w:szCs w:val="24"/>
        </w:rPr>
      </w:pPr>
      <w:r>
        <w:rPr>
          <w:rFonts w:ascii="Times New Roman" w:hAnsi="Times New Roman" w:cs="Times New Roman"/>
          <w:sz w:val="24"/>
          <w:szCs w:val="24"/>
        </w:rPr>
        <w:t xml:space="preserve">Acest dispozitiv găzduiește atât </w:t>
      </w:r>
      <w:r w:rsidRPr="00D52B29">
        <w:rPr>
          <w:rFonts w:ascii="Times New Roman" w:hAnsi="Times New Roman" w:cs="Times New Roman"/>
          <w:i/>
          <w:iCs/>
          <w:sz w:val="24"/>
          <w:szCs w:val="24"/>
        </w:rPr>
        <w:t>broker</w:t>
      </w:r>
      <w:r>
        <w:rPr>
          <w:rFonts w:ascii="Times New Roman" w:hAnsi="Times New Roman" w:cs="Times New Roman"/>
          <w:sz w:val="24"/>
          <w:szCs w:val="24"/>
        </w:rPr>
        <w:t xml:space="preserve">-ul MQTT, cât și o aplicație NodeJS ce este </w:t>
      </w:r>
      <w:r w:rsidR="00350560">
        <w:rPr>
          <w:rFonts w:ascii="Times New Roman" w:hAnsi="Times New Roman" w:cs="Times New Roman"/>
          <w:sz w:val="24"/>
          <w:szCs w:val="24"/>
        </w:rPr>
        <w:t>abonată</w:t>
      </w:r>
      <w:r>
        <w:rPr>
          <w:rFonts w:ascii="Times New Roman" w:hAnsi="Times New Roman" w:cs="Times New Roman"/>
          <w:sz w:val="24"/>
          <w:szCs w:val="24"/>
        </w:rPr>
        <w:t xml:space="preserve"> la topicul </w:t>
      </w:r>
      <w:r>
        <w:rPr>
          <w:rFonts w:ascii="Times New Roman" w:hAnsi="Times New Roman" w:cs="Times New Roman"/>
          <w:i/>
          <w:iCs/>
          <w:sz w:val="24"/>
          <w:szCs w:val="24"/>
        </w:rPr>
        <w:t xml:space="preserve">data </w:t>
      </w:r>
      <w:r>
        <w:rPr>
          <w:rFonts w:ascii="Times New Roman" w:hAnsi="Times New Roman" w:cs="Times New Roman"/>
          <w:sz w:val="24"/>
          <w:szCs w:val="24"/>
        </w:rPr>
        <w:t xml:space="preserve">și trimite toate mesajele mai departe către </w:t>
      </w:r>
      <w:r w:rsidR="00DA2F41">
        <w:rPr>
          <w:rFonts w:ascii="Times New Roman" w:hAnsi="Times New Roman" w:cs="Times New Roman"/>
          <w:i/>
          <w:iCs/>
          <w:sz w:val="24"/>
          <w:szCs w:val="24"/>
        </w:rPr>
        <w:t>g</w:t>
      </w:r>
      <w:r w:rsidRPr="00002ADD">
        <w:rPr>
          <w:rFonts w:ascii="Times New Roman" w:hAnsi="Times New Roman" w:cs="Times New Roman"/>
          <w:i/>
          <w:iCs/>
          <w:sz w:val="24"/>
          <w:szCs w:val="24"/>
        </w:rPr>
        <w:t>ateway</w:t>
      </w:r>
      <w:r>
        <w:rPr>
          <w:rFonts w:ascii="Times New Roman" w:hAnsi="Times New Roman" w:cs="Times New Roman"/>
          <w:sz w:val="24"/>
          <w:szCs w:val="24"/>
        </w:rPr>
        <w:t xml:space="preserve">-ul din cloud. Concret, </w:t>
      </w:r>
      <w:r>
        <w:rPr>
          <w:rFonts w:ascii="Times New Roman" w:hAnsi="Times New Roman" w:cs="Times New Roman"/>
          <w:sz w:val="24"/>
          <w:szCs w:val="24"/>
        </w:rPr>
        <w:lastRenderedPageBreak/>
        <w:t>scopul acestuia este să centralizeze toate datele de la nodurile reprezentate de dispozitive cu putere de procesare redusă și să le împingă pentru a fi procesate și persistate.</w:t>
      </w:r>
    </w:p>
    <w:p w14:paraId="25900811" w14:textId="77777777" w:rsidR="00401FA3" w:rsidRDefault="00401FA3" w:rsidP="00401FA3">
      <w:pPr>
        <w:ind w:firstLine="708"/>
        <w:rPr>
          <w:rFonts w:ascii="Times New Roman" w:hAnsi="Times New Roman" w:cs="Times New Roman"/>
          <w:sz w:val="24"/>
          <w:szCs w:val="24"/>
        </w:rPr>
      </w:pPr>
      <w:r w:rsidRPr="00D52B29">
        <w:rPr>
          <w:rFonts w:ascii="Times New Roman" w:hAnsi="Times New Roman" w:cs="Times New Roman"/>
          <w:i/>
          <w:iCs/>
          <w:sz w:val="24"/>
          <w:szCs w:val="24"/>
        </w:rPr>
        <w:t>Broker</w:t>
      </w:r>
      <w:r>
        <w:rPr>
          <w:rFonts w:ascii="Times New Roman" w:hAnsi="Times New Roman" w:cs="Times New Roman"/>
          <w:sz w:val="24"/>
          <w:szCs w:val="24"/>
        </w:rPr>
        <w:t xml:space="preserve">-ul MQTT folosit este Mosquitto, fiind dezvoltat de către Eclipse Foundation. Acesta este configurat să asculte pe </w:t>
      </w:r>
      <w:r w:rsidRPr="00D52B29">
        <w:rPr>
          <w:rFonts w:ascii="Times New Roman" w:hAnsi="Times New Roman" w:cs="Times New Roman"/>
          <w:i/>
          <w:iCs/>
          <w:sz w:val="24"/>
          <w:szCs w:val="24"/>
        </w:rPr>
        <w:t>portul</w:t>
      </w:r>
      <w:r>
        <w:rPr>
          <w:rFonts w:ascii="Times New Roman" w:hAnsi="Times New Roman" w:cs="Times New Roman"/>
          <w:sz w:val="24"/>
          <w:szCs w:val="24"/>
        </w:rPr>
        <w:t xml:space="preserve"> TCP 1883 pentru noi conexiuni, permițând conectarea fără a fi necesare credențiale.</w:t>
      </w:r>
    </w:p>
    <w:p w14:paraId="219238F6" w14:textId="77777777" w:rsidR="00401FA3" w:rsidRDefault="00401FA3" w:rsidP="00401FA3">
      <w:pPr>
        <w:keepNext/>
        <w:jc w:val="center"/>
      </w:pPr>
      <w:r>
        <w:rPr>
          <w:rFonts w:ascii="Times New Roman" w:hAnsi="Times New Roman" w:cs="Times New Roman"/>
          <w:noProof/>
          <w:sz w:val="24"/>
          <w:szCs w:val="24"/>
        </w:rPr>
        <w:drawing>
          <wp:inline distT="0" distB="0" distL="0" distR="0" wp14:anchorId="54264584" wp14:editId="5B45B869">
            <wp:extent cx="5575300" cy="673100"/>
            <wp:effectExtent l="0" t="0" r="0" b="0"/>
            <wp:docPr id="50" name="Picture 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575300" cy="673100"/>
                    </a:xfrm>
                    <a:prstGeom prst="rect">
                      <a:avLst/>
                    </a:prstGeom>
                  </pic:spPr>
                </pic:pic>
              </a:graphicData>
            </a:graphic>
          </wp:inline>
        </w:drawing>
      </w:r>
    </w:p>
    <w:p w14:paraId="01A00578" w14:textId="059B94C6" w:rsidR="00401FA3" w:rsidRPr="00E17768" w:rsidRDefault="00401FA3" w:rsidP="00401FA3">
      <w:pPr>
        <w:pStyle w:val="Caption"/>
        <w:jc w:val="center"/>
        <w:rPr>
          <w:rFonts w:ascii="Times New Roman" w:hAnsi="Times New Roman" w:cs="Times New Roman"/>
          <w:sz w:val="40"/>
          <w:szCs w:val="40"/>
        </w:rPr>
      </w:pPr>
      <w:r w:rsidRPr="00E17768">
        <w:rPr>
          <w:rFonts w:ascii="Times New Roman" w:hAnsi="Times New Roman" w:cs="Times New Roman"/>
          <w:sz w:val="24"/>
          <w:szCs w:val="24"/>
        </w:rPr>
        <w:t>Figura 3.</w:t>
      </w:r>
      <w:r w:rsidR="00387C7D">
        <w:rPr>
          <w:rFonts w:ascii="Times New Roman" w:hAnsi="Times New Roman" w:cs="Times New Roman"/>
          <w:sz w:val="24"/>
          <w:szCs w:val="24"/>
        </w:rPr>
        <w:t>5</w:t>
      </w:r>
      <w:r w:rsidRPr="00E17768">
        <w:rPr>
          <w:rFonts w:ascii="Times New Roman" w:hAnsi="Times New Roman" w:cs="Times New Roman"/>
          <w:sz w:val="24"/>
          <w:szCs w:val="24"/>
        </w:rPr>
        <w:t>. Configurarea broker-ului Mosquitto</w:t>
      </w:r>
    </w:p>
    <w:p w14:paraId="72FE86BC" w14:textId="5682954A" w:rsidR="00401FA3" w:rsidRPr="00335252" w:rsidRDefault="00401FA3" w:rsidP="00401FA3">
      <w:pPr>
        <w:rPr>
          <w:rFonts w:ascii="Times New Roman" w:hAnsi="Times New Roman" w:cs="Times New Roman"/>
          <w:sz w:val="24"/>
          <w:szCs w:val="24"/>
        </w:rPr>
      </w:pPr>
      <w:r>
        <w:rPr>
          <w:rFonts w:ascii="Times New Roman" w:hAnsi="Times New Roman" w:cs="Times New Roman"/>
          <w:sz w:val="24"/>
          <w:szCs w:val="24"/>
        </w:rPr>
        <w:t>Conform protocolului MQTT, acesta suportă multiple strategii de trimitere a mesajelor, configurabil</w:t>
      </w:r>
      <w:r w:rsidR="00DA2F41">
        <w:rPr>
          <w:rFonts w:ascii="Times New Roman" w:hAnsi="Times New Roman" w:cs="Times New Roman"/>
          <w:sz w:val="24"/>
          <w:szCs w:val="24"/>
        </w:rPr>
        <w:t>e</w:t>
      </w:r>
      <w:r>
        <w:rPr>
          <w:rFonts w:ascii="Times New Roman" w:hAnsi="Times New Roman" w:cs="Times New Roman"/>
          <w:sz w:val="24"/>
          <w:szCs w:val="24"/>
        </w:rPr>
        <w:t xml:space="preserve"> prin intermediului parametrului QoS (</w:t>
      </w:r>
      <w:r w:rsidRPr="00002ADD">
        <w:rPr>
          <w:rFonts w:ascii="Times New Roman" w:hAnsi="Times New Roman" w:cs="Times New Roman"/>
          <w:i/>
          <w:iCs/>
          <w:sz w:val="24"/>
          <w:szCs w:val="24"/>
        </w:rPr>
        <w:t>Quality of Service</w:t>
      </w:r>
      <w:r>
        <w:rPr>
          <w:rFonts w:ascii="Times New Roman" w:hAnsi="Times New Roman" w:cs="Times New Roman"/>
          <w:sz w:val="24"/>
          <w:szCs w:val="24"/>
        </w:rPr>
        <w:t>)</w:t>
      </w:r>
      <w:r w:rsidRPr="00335252">
        <w:rPr>
          <w:rFonts w:ascii="Times New Roman" w:hAnsi="Times New Roman" w:cs="Times New Roman"/>
          <w:sz w:val="24"/>
          <w:szCs w:val="24"/>
        </w:rPr>
        <w:t>:</w:t>
      </w:r>
    </w:p>
    <w:p w14:paraId="2983D8B4" w14:textId="02D3CDBF" w:rsidR="00401FA3" w:rsidRPr="00335252" w:rsidRDefault="00401FA3" w:rsidP="00401FA3">
      <w:pPr>
        <w:pStyle w:val="ListParagraph"/>
        <w:numPr>
          <w:ilvl w:val="0"/>
          <w:numId w:val="10"/>
        </w:numPr>
        <w:rPr>
          <w:rFonts w:ascii="Times New Roman" w:hAnsi="Times New Roman" w:cs="Times New Roman"/>
          <w:sz w:val="24"/>
          <w:szCs w:val="24"/>
        </w:rPr>
      </w:pPr>
      <w:r w:rsidRPr="00335252">
        <w:rPr>
          <w:rFonts w:ascii="Times New Roman" w:hAnsi="Times New Roman" w:cs="Times New Roman"/>
          <w:sz w:val="24"/>
          <w:szCs w:val="24"/>
        </w:rPr>
        <w:t>0, modul „</w:t>
      </w:r>
      <w:r w:rsidRPr="00D52B29">
        <w:rPr>
          <w:rFonts w:ascii="Times New Roman" w:hAnsi="Times New Roman" w:cs="Times New Roman"/>
          <w:i/>
          <w:iCs/>
          <w:sz w:val="24"/>
          <w:szCs w:val="24"/>
        </w:rPr>
        <w:t>fire and forget</w:t>
      </w:r>
      <w:r w:rsidRPr="00335252">
        <w:rPr>
          <w:rFonts w:ascii="Times New Roman" w:hAnsi="Times New Roman" w:cs="Times New Roman"/>
          <w:sz w:val="24"/>
          <w:szCs w:val="24"/>
        </w:rPr>
        <w:t>”, garantează trimiterea mesajului o singură dată, fără a mai fi necesară confirmarea primirii</w:t>
      </w:r>
      <w:r w:rsidR="00B11E9D">
        <w:rPr>
          <w:rFonts w:ascii="Times New Roman" w:hAnsi="Times New Roman" w:cs="Times New Roman"/>
          <w:sz w:val="24"/>
          <w:szCs w:val="24"/>
        </w:rPr>
        <w:t>;</w:t>
      </w:r>
    </w:p>
    <w:p w14:paraId="421D40E4" w14:textId="0A440961" w:rsidR="00401FA3" w:rsidRPr="00335252" w:rsidRDefault="00401FA3" w:rsidP="00401FA3">
      <w:pPr>
        <w:pStyle w:val="ListParagraph"/>
        <w:numPr>
          <w:ilvl w:val="0"/>
          <w:numId w:val="10"/>
        </w:numPr>
        <w:rPr>
          <w:rFonts w:ascii="Times New Roman" w:hAnsi="Times New Roman" w:cs="Times New Roman"/>
          <w:sz w:val="24"/>
          <w:szCs w:val="24"/>
        </w:rPr>
      </w:pPr>
      <w:r w:rsidRPr="00335252">
        <w:rPr>
          <w:rFonts w:ascii="Times New Roman" w:hAnsi="Times New Roman" w:cs="Times New Roman"/>
          <w:sz w:val="24"/>
          <w:szCs w:val="24"/>
        </w:rPr>
        <w:t>1, modul „</w:t>
      </w:r>
      <w:r w:rsidRPr="00D52B29">
        <w:rPr>
          <w:rFonts w:ascii="Times New Roman" w:hAnsi="Times New Roman" w:cs="Times New Roman"/>
          <w:i/>
          <w:iCs/>
          <w:sz w:val="24"/>
          <w:szCs w:val="24"/>
        </w:rPr>
        <w:t>at least once</w:t>
      </w:r>
      <w:r w:rsidRPr="00335252">
        <w:rPr>
          <w:rFonts w:ascii="Times New Roman" w:hAnsi="Times New Roman" w:cs="Times New Roman"/>
          <w:sz w:val="24"/>
          <w:szCs w:val="24"/>
        </w:rPr>
        <w:t>”, garantează trimiterea mesajului cel puțin o dată, fiind necesară confirmarea</w:t>
      </w:r>
      <w:r w:rsidR="00B11E9D">
        <w:rPr>
          <w:rFonts w:ascii="Times New Roman" w:hAnsi="Times New Roman" w:cs="Times New Roman"/>
          <w:sz w:val="24"/>
          <w:szCs w:val="24"/>
        </w:rPr>
        <w:t>;</w:t>
      </w:r>
    </w:p>
    <w:p w14:paraId="774F39F3" w14:textId="4BA3B494" w:rsidR="00401FA3" w:rsidRPr="00335252" w:rsidRDefault="00401FA3" w:rsidP="00401FA3">
      <w:pPr>
        <w:pStyle w:val="ListParagraph"/>
        <w:numPr>
          <w:ilvl w:val="0"/>
          <w:numId w:val="10"/>
        </w:numPr>
        <w:rPr>
          <w:rFonts w:ascii="Times New Roman" w:hAnsi="Times New Roman" w:cs="Times New Roman"/>
          <w:sz w:val="24"/>
          <w:szCs w:val="24"/>
        </w:rPr>
      </w:pPr>
      <w:r w:rsidRPr="00335252">
        <w:rPr>
          <w:rFonts w:ascii="Times New Roman" w:hAnsi="Times New Roman" w:cs="Times New Roman"/>
          <w:sz w:val="24"/>
          <w:szCs w:val="24"/>
        </w:rPr>
        <w:t>2, modul „</w:t>
      </w:r>
      <w:r w:rsidRPr="00D52B29">
        <w:rPr>
          <w:rFonts w:ascii="Times New Roman" w:hAnsi="Times New Roman" w:cs="Times New Roman"/>
          <w:i/>
          <w:iCs/>
          <w:sz w:val="24"/>
          <w:szCs w:val="24"/>
        </w:rPr>
        <w:t>exactly once</w:t>
      </w:r>
      <w:r w:rsidRPr="00335252">
        <w:rPr>
          <w:rFonts w:ascii="Times New Roman" w:hAnsi="Times New Roman" w:cs="Times New Roman"/>
          <w:sz w:val="24"/>
          <w:szCs w:val="24"/>
        </w:rPr>
        <w:t>”, garantează trimiterea mesajului exact o singură dat</w:t>
      </w:r>
      <w:r w:rsidR="00B11E9D">
        <w:rPr>
          <w:rFonts w:ascii="Times New Roman" w:hAnsi="Times New Roman" w:cs="Times New Roman"/>
          <w:sz w:val="24"/>
          <w:szCs w:val="24"/>
        </w:rPr>
        <w:t>ă</w:t>
      </w:r>
      <w:r w:rsidRPr="00335252">
        <w:rPr>
          <w:rFonts w:ascii="Times New Roman" w:hAnsi="Times New Roman" w:cs="Times New Roman"/>
          <w:sz w:val="24"/>
          <w:szCs w:val="24"/>
        </w:rPr>
        <w:t>, fiind necesară confirmarea și lipsa duplicatelor</w:t>
      </w:r>
      <w:r w:rsidR="00B11E9D">
        <w:rPr>
          <w:rFonts w:ascii="Times New Roman" w:hAnsi="Times New Roman" w:cs="Times New Roman"/>
          <w:sz w:val="24"/>
          <w:szCs w:val="24"/>
        </w:rPr>
        <w:t>.</w:t>
      </w:r>
    </w:p>
    <w:p w14:paraId="356F184A" w14:textId="77777777" w:rsidR="00401FA3" w:rsidRDefault="00401FA3" w:rsidP="00401FA3">
      <w:pPr>
        <w:ind w:firstLine="708"/>
        <w:rPr>
          <w:rFonts w:ascii="Times New Roman" w:hAnsi="Times New Roman" w:cs="Times New Roman"/>
          <w:sz w:val="24"/>
          <w:szCs w:val="24"/>
        </w:rPr>
      </w:pPr>
      <w:r w:rsidRPr="00335252">
        <w:rPr>
          <w:rFonts w:ascii="Times New Roman" w:hAnsi="Times New Roman" w:cs="Times New Roman"/>
          <w:sz w:val="24"/>
          <w:szCs w:val="24"/>
        </w:rPr>
        <w:t>Păstrarea ultimului mesaj cu scopul distribuirii către noii abonați este de asemenea importantă pentru topicurile actualizate rar.</w:t>
      </w:r>
    </w:p>
    <w:p w14:paraId="02038FDA" w14:textId="77777777" w:rsidR="00401FA3" w:rsidRDefault="00401FA3" w:rsidP="00401FA3">
      <w:pPr>
        <w:ind w:firstLine="708"/>
        <w:rPr>
          <w:rFonts w:ascii="Times New Roman" w:hAnsi="Times New Roman" w:cs="Times New Roman"/>
          <w:sz w:val="24"/>
          <w:szCs w:val="24"/>
        </w:rPr>
      </w:pPr>
      <w:r w:rsidRPr="00D52B29">
        <w:rPr>
          <w:rFonts w:ascii="Times New Roman" w:hAnsi="Times New Roman" w:cs="Times New Roman"/>
          <w:i/>
          <w:iCs/>
          <w:sz w:val="24"/>
          <w:szCs w:val="24"/>
        </w:rPr>
        <w:t>Gateway</w:t>
      </w:r>
      <w:r>
        <w:rPr>
          <w:rFonts w:ascii="Times New Roman" w:hAnsi="Times New Roman" w:cs="Times New Roman"/>
          <w:sz w:val="24"/>
          <w:szCs w:val="24"/>
        </w:rPr>
        <w:t xml:space="preserve">-ul nu deschide portul 1883 pentru comunicații din internet, fiind astfel restricționată utilizarea </w:t>
      </w:r>
      <w:r w:rsidRPr="00D52B29">
        <w:rPr>
          <w:rFonts w:ascii="Times New Roman" w:hAnsi="Times New Roman" w:cs="Times New Roman"/>
          <w:i/>
          <w:iCs/>
          <w:sz w:val="24"/>
          <w:szCs w:val="24"/>
        </w:rPr>
        <w:t>broker</w:t>
      </w:r>
      <w:r>
        <w:rPr>
          <w:rFonts w:ascii="Times New Roman" w:hAnsi="Times New Roman" w:cs="Times New Roman"/>
          <w:sz w:val="24"/>
          <w:szCs w:val="24"/>
        </w:rPr>
        <w:t>-ului doar de către utilizatorii aceleiași rețele, precum nodurile IoT.</w:t>
      </w:r>
    </w:p>
    <w:p w14:paraId="5DB23DD0" w14:textId="14D79B8E" w:rsidR="00401FA3" w:rsidRPr="005C5172" w:rsidRDefault="00401FA3" w:rsidP="00401FA3">
      <w:pPr>
        <w:ind w:firstLine="708"/>
        <w:rPr>
          <w:rFonts w:ascii="Times New Roman" w:hAnsi="Times New Roman" w:cs="Times New Roman"/>
          <w:sz w:val="24"/>
          <w:szCs w:val="24"/>
        </w:rPr>
      </w:pPr>
      <w:r>
        <w:rPr>
          <w:rFonts w:ascii="Times New Roman" w:hAnsi="Times New Roman" w:cs="Times New Roman"/>
          <w:sz w:val="24"/>
          <w:szCs w:val="24"/>
        </w:rPr>
        <w:t xml:space="preserve">Pe lângă </w:t>
      </w:r>
      <w:r w:rsidRPr="00D52B29">
        <w:rPr>
          <w:rFonts w:ascii="Times New Roman" w:hAnsi="Times New Roman" w:cs="Times New Roman"/>
          <w:i/>
          <w:iCs/>
          <w:sz w:val="24"/>
          <w:szCs w:val="24"/>
        </w:rPr>
        <w:t>broker</w:t>
      </w:r>
      <w:r>
        <w:rPr>
          <w:rFonts w:ascii="Times New Roman" w:hAnsi="Times New Roman" w:cs="Times New Roman"/>
          <w:sz w:val="24"/>
          <w:szCs w:val="24"/>
        </w:rPr>
        <w:t xml:space="preserve">-ul MQTT, dispozitivul găzduiește </w:t>
      </w:r>
      <w:r w:rsidR="00B11E9D">
        <w:rPr>
          <w:rFonts w:ascii="Times New Roman" w:hAnsi="Times New Roman" w:cs="Times New Roman"/>
          <w:sz w:val="24"/>
          <w:szCs w:val="24"/>
        </w:rPr>
        <w:t>ș</w:t>
      </w:r>
      <w:r>
        <w:rPr>
          <w:rFonts w:ascii="Times New Roman" w:hAnsi="Times New Roman" w:cs="Times New Roman"/>
          <w:sz w:val="24"/>
          <w:szCs w:val="24"/>
        </w:rPr>
        <w:t xml:space="preserve">i o aplicație NodeJS scrisă în Typescript ce este abonată la topicul </w:t>
      </w:r>
      <w:r>
        <w:rPr>
          <w:rFonts w:ascii="Times New Roman" w:hAnsi="Times New Roman" w:cs="Times New Roman"/>
          <w:i/>
          <w:iCs/>
          <w:sz w:val="24"/>
          <w:szCs w:val="24"/>
        </w:rPr>
        <w:t>data</w:t>
      </w:r>
      <w:r>
        <w:rPr>
          <w:rFonts w:ascii="Times New Roman" w:hAnsi="Times New Roman" w:cs="Times New Roman"/>
          <w:sz w:val="24"/>
          <w:szCs w:val="24"/>
        </w:rPr>
        <w:t xml:space="preserve"> și împinge mai departe datele în </w:t>
      </w:r>
      <w:r w:rsidRPr="00D52B29">
        <w:rPr>
          <w:rFonts w:ascii="Times New Roman" w:hAnsi="Times New Roman" w:cs="Times New Roman"/>
          <w:i/>
          <w:iCs/>
          <w:sz w:val="24"/>
          <w:szCs w:val="24"/>
        </w:rPr>
        <w:t>cloud</w:t>
      </w:r>
      <w:r>
        <w:rPr>
          <w:rFonts w:ascii="Times New Roman" w:hAnsi="Times New Roman" w:cs="Times New Roman"/>
          <w:sz w:val="24"/>
          <w:szCs w:val="24"/>
        </w:rPr>
        <w:t xml:space="preserve"> prin intermediul protocolului HTTPS pentru a asigura confidențialitatea încărcăturii. Pentru dezvoltarea acestei aplicații au fost folosite pachete precum </w:t>
      </w:r>
      <w:r>
        <w:rPr>
          <w:rFonts w:ascii="Times New Roman" w:hAnsi="Times New Roman" w:cs="Times New Roman"/>
          <w:i/>
          <w:iCs/>
          <w:sz w:val="24"/>
          <w:szCs w:val="24"/>
        </w:rPr>
        <w:t>mqtt</w:t>
      </w:r>
      <w:r>
        <w:rPr>
          <w:rFonts w:ascii="Times New Roman" w:hAnsi="Times New Roman" w:cs="Times New Roman"/>
          <w:sz w:val="24"/>
          <w:szCs w:val="24"/>
        </w:rPr>
        <w:t xml:space="preserve">, ce reprezintă un client MQTT bazat pe conceptul de evenimente, </w:t>
      </w:r>
      <w:r>
        <w:rPr>
          <w:rFonts w:ascii="Times New Roman" w:hAnsi="Times New Roman" w:cs="Times New Roman"/>
          <w:i/>
          <w:iCs/>
          <w:sz w:val="24"/>
          <w:szCs w:val="24"/>
        </w:rPr>
        <w:t>npmlog</w:t>
      </w:r>
      <w:r>
        <w:rPr>
          <w:rFonts w:ascii="Times New Roman" w:hAnsi="Times New Roman" w:cs="Times New Roman"/>
          <w:sz w:val="24"/>
          <w:szCs w:val="24"/>
        </w:rPr>
        <w:t>. Acesta permite înregistrarea de mesaje fi</w:t>
      </w:r>
      <w:r w:rsidRPr="005C5172">
        <w:rPr>
          <w:rFonts w:ascii="Times New Roman" w:hAnsi="Times New Roman" w:cs="Times New Roman"/>
          <w:sz w:val="24"/>
          <w:szCs w:val="24"/>
        </w:rPr>
        <w:t xml:space="preserve">e cu scopul informării, fie </w:t>
      </w:r>
      <w:r>
        <w:rPr>
          <w:rFonts w:ascii="Times New Roman" w:hAnsi="Times New Roman" w:cs="Times New Roman"/>
          <w:sz w:val="24"/>
          <w:szCs w:val="24"/>
        </w:rPr>
        <w:t>cu scop d</w:t>
      </w:r>
      <w:r w:rsidRPr="005C5172">
        <w:rPr>
          <w:rFonts w:ascii="Times New Roman" w:hAnsi="Times New Roman" w:cs="Times New Roman"/>
          <w:sz w:val="24"/>
          <w:szCs w:val="24"/>
        </w:rPr>
        <w:t>e înregistrare a erorilor produse sau strict pentru depanare</w:t>
      </w:r>
      <w:r>
        <w:rPr>
          <w:rFonts w:ascii="Times New Roman" w:hAnsi="Times New Roman" w:cs="Times New Roman"/>
          <w:sz w:val="24"/>
          <w:szCs w:val="24"/>
        </w:rPr>
        <w:t xml:space="preserve">. Un alt pachet este </w:t>
      </w:r>
      <w:r>
        <w:rPr>
          <w:rFonts w:ascii="Times New Roman" w:hAnsi="Times New Roman" w:cs="Times New Roman"/>
          <w:i/>
          <w:iCs/>
          <w:sz w:val="24"/>
          <w:szCs w:val="24"/>
        </w:rPr>
        <w:t>node-fetch</w:t>
      </w:r>
      <w:r>
        <w:rPr>
          <w:rFonts w:ascii="Times New Roman" w:hAnsi="Times New Roman" w:cs="Times New Roman"/>
          <w:sz w:val="24"/>
          <w:szCs w:val="24"/>
        </w:rPr>
        <w:t>, ce permite utilizarea Fetch API în mediul Node JS</w:t>
      </w:r>
      <w:r w:rsidRPr="005C5172">
        <w:rPr>
          <w:rFonts w:ascii="Times New Roman" w:hAnsi="Times New Roman" w:cs="Times New Roman"/>
          <w:sz w:val="24"/>
          <w:szCs w:val="24"/>
        </w:rPr>
        <w:t>.</w:t>
      </w:r>
    </w:p>
    <w:p w14:paraId="19FA476F" w14:textId="77777777" w:rsidR="00401FA3" w:rsidRPr="005C5172" w:rsidRDefault="00401FA3" w:rsidP="00401FA3">
      <w:pPr>
        <w:ind w:firstLine="708"/>
        <w:rPr>
          <w:rFonts w:ascii="Times New Roman" w:hAnsi="Times New Roman" w:cs="Times New Roman"/>
          <w:sz w:val="24"/>
          <w:szCs w:val="24"/>
        </w:rPr>
      </w:pPr>
      <w:r w:rsidRPr="005C5172">
        <w:rPr>
          <w:rFonts w:ascii="Times New Roman" w:hAnsi="Times New Roman" w:cs="Times New Roman"/>
          <w:sz w:val="24"/>
          <w:szCs w:val="24"/>
        </w:rPr>
        <w:lastRenderedPageBreak/>
        <w:t xml:space="preserve">Datele necesare configurării acestei aplicații au fost externalizate </w:t>
      </w:r>
      <w:r>
        <w:rPr>
          <w:rFonts w:ascii="Times New Roman" w:hAnsi="Times New Roman" w:cs="Times New Roman"/>
          <w:sz w:val="24"/>
          <w:szCs w:val="24"/>
        </w:rPr>
        <w:t>î</w:t>
      </w:r>
      <w:r w:rsidRPr="005C5172">
        <w:rPr>
          <w:rFonts w:ascii="Times New Roman" w:hAnsi="Times New Roman" w:cs="Times New Roman"/>
          <w:sz w:val="24"/>
          <w:szCs w:val="24"/>
        </w:rPr>
        <w:t>n fișier</w:t>
      </w:r>
      <w:r>
        <w:rPr>
          <w:rFonts w:ascii="Times New Roman" w:hAnsi="Times New Roman" w:cs="Times New Roman"/>
          <w:sz w:val="24"/>
          <w:szCs w:val="24"/>
        </w:rPr>
        <w:t>e J</w:t>
      </w:r>
      <w:r w:rsidRPr="005C5172">
        <w:rPr>
          <w:rFonts w:ascii="Times New Roman" w:hAnsi="Times New Roman" w:cs="Times New Roman"/>
          <w:sz w:val="24"/>
          <w:szCs w:val="24"/>
        </w:rPr>
        <w:t>SON</w:t>
      </w:r>
      <w:r>
        <w:rPr>
          <w:rFonts w:ascii="Times New Roman" w:hAnsi="Times New Roman" w:cs="Times New Roman"/>
          <w:sz w:val="24"/>
          <w:szCs w:val="24"/>
        </w:rPr>
        <w:t xml:space="preserve"> precum </w:t>
      </w:r>
      <w:r w:rsidRPr="005C5172">
        <w:rPr>
          <w:rFonts w:ascii="Times New Roman" w:hAnsi="Times New Roman" w:cs="Times New Roman"/>
          <w:i/>
          <w:iCs/>
          <w:sz w:val="24"/>
          <w:szCs w:val="24"/>
        </w:rPr>
        <w:t>credentials.json</w:t>
      </w:r>
      <w:r w:rsidRPr="005C5172">
        <w:rPr>
          <w:rFonts w:ascii="Times New Roman" w:hAnsi="Times New Roman" w:cs="Times New Roman"/>
          <w:sz w:val="24"/>
          <w:szCs w:val="24"/>
        </w:rPr>
        <w:t xml:space="preserve">, unde sunt stocate informații necesare conectării către </w:t>
      </w:r>
      <w:r w:rsidRPr="00002ADD">
        <w:rPr>
          <w:rFonts w:ascii="Times New Roman" w:hAnsi="Times New Roman" w:cs="Times New Roman"/>
          <w:i/>
          <w:iCs/>
          <w:sz w:val="24"/>
          <w:szCs w:val="24"/>
        </w:rPr>
        <w:t>broker</w:t>
      </w:r>
      <w:r w:rsidRPr="005C5172">
        <w:rPr>
          <w:rFonts w:ascii="Times New Roman" w:hAnsi="Times New Roman" w:cs="Times New Roman"/>
          <w:sz w:val="24"/>
          <w:szCs w:val="24"/>
        </w:rPr>
        <w:t xml:space="preserve">, dar </w:t>
      </w:r>
      <w:r>
        <w:rPr>
          <w:rFonts w:ascii="Times New Roman" w:hAnsi="Times New Roman" w:cs="Times New Roman"/>
          <w:sz w:val="24"/>
          <w:szCs w:val="24"/>
        </w:rPr>
        <w:t>ș</w:t>
      </w:r>
      <w:r w:rsidRPr="005C5172">
        <w:rPr>
          <w:rFonts w:ascii="Times New Roman" w:hAnsi="Times New Roman" w:cs="Times New Roman"/>
          <w:sz w:val="24"/>
          <w:szCs w:val="24"/>
        </w:rPr>
        <w:t>i</w:t>
      </w:r>
      <w:r>
        <w:rPr>
          <w:rFonts w:ascii="Times New Roman" w:hAnsi="Times New Roman" w:cs="Times New Roman"/>
          <w:sz w:val="24"/>
          <w:szCs w:val="24"/>
        </w:rPr>
        <w:t xml:space="preserve"> </w:t>
      </w:r>
      <w:r>
        <w:rPr>
          <w:rFonts w:ascii="Times New Roman" w:hAnsi="Times New Roman" w:cs="Times New Roman"/>
          <w:i/>
          <w:iCs/>
          <w:sz w:val="24"/>
          <w:szCs w:val="24"/>
        </w:rPr>
        <w:t>jwt.json</w:t>
      </w:r>
      <w:r w:rsidRPr="005C5172">
        <w:rPr>
          <w:rFonts w:ascii="Times New Roman" w:hAnsi="Times New Roman" w:cs="Times New Roman"/>
          <w:sz w:val="24"/>
          <w:szCs w:val="24"/>
        </w:rPr>
        <w:t xml:space="preserve"> </w:t>
      </w:r>
      <w:r>
        <w:rPr>
          <w:rFonts w:ascii="Times New Roman" w:hAnsi="Times New Roman" w:cs="Times New Roman"/>
          <w:sz w:val="24"/>
          <w:szCs w:val="24"/>
        </w:rPr>
        <w:t xml:space="preserve">unde sunt stocate </w:t>
      </w:r>
      <w:r w:rsidRPr="005C5172">
        <w:rPr>
          <w:rFonts w:ascii="Times New Roman" w:hAnsi="Times New Roman" w:cs="Times New Roman"/>
          <w:sz w:val="24"/>
          <w:szCs w:val="24"/>
        </w:rPr>
        <w:t xml:space="preserve">variabile necesare obținerii unui JSON </w:t>
      </w:r>
      <w:r w:rsidRPr="00D52B29">
        <w:rPr>
          <w:rFonts w:ascii="Times New Roman" w:hAnsi="Times New Roman" w:cs="Times New Roman"/>
          <w:i/>
          <w:iCs/>
          <w:sz w:val="24"/>
          <w:szCs w:val="24"/>
        </w:rPr>
        <w:t>Web Token</w:t>
      </w:r>
      <w:r w:rsidRPr="005C5172">
        <w:rPr>
          <w:rFonts w:ascii="Times New Roman" w:hAnsi="Times New Roman" w:cs="Times New Roman"/>
          <w:sz w:val="24"/>
          <w:szCs w:val="24"/>
        </w:rPr>
        <w:t xml:space="preserve"> pentru autentificarea cererilor către </w:t>
      </w:r>
      <w:r w:rsidRPr="00D52B29">
        <w:rPr>
          <w:rFonts w:ascii="Times New Roman" w:hAnsi="Times New Roman" w:cs="Times New Roman"/>
          <w:i/>
          <w:iCs/>
          <w:sz w:val="24"/>
          <w:szCs w:val="24"/>
        </w:rPr>
        <w:t>Cloud Gateway</w:t>
      </w:r>
      <w:r w:rsidRPr="005C5172">
        <w:rPr>
          <w:rFonts w:ascii="Times New Roman" w:hAnsi="Times New Roman" w:cs="Times New Roman"/>
          <w:sz w:val="24"/>
          <w:szCs w:val="24"/>
        </w:rPr>
        <w:t xml:space="preserve">. </w:t>
      </w:r>
    </w:p>
    <w:p w14:paraId="319322E6" w14:textId="1BCB8BF1" w:rsidR="00401FA3" w:rsidRDefault="00401FA3" w:rsidP="00401FA3">
      <w:pPr>
        <w:ind w:firstLine="708"/>
        <w:rPr>
          <w:rFonts w:ascii="Times New Roman" w:hAnsi="Times New Roman" w:cs="Times New Roman"/>
          <w:sz w:val="24"/>
          <w:szCs w:val="24"/>
        </w:rPr>
      </w:pPr>
      <w:r w:rsidRPr="005C5172">
        <w:rPr>
          <w:rFonts w:ascii="Times New Roman" w:hAnsi="Times New Roman" w:cs="Times New Roman"/>
          <w:sz w:val="24"/>
          <w:szCs w:val="24"/>
        </w:rPr>
        <w:t xml:space="preserve">Conectarea către </w:t>
      </w:r>
      <w:r w:rsidRPr="00D52B29">
        <w:rPr>
          <w:rFonts w:ascii="Times New Roman" w:hAnsi="Times New Roman" w:cs="Times New Roman"/>
          <w:i/>
          <w:iCs/>
          <w:sz w:val="24"/>
          <w:szCs w:val="24"/>
        </w:rPr>
        <w:t>broker</w:t>
      </w:r>
      <w:r w:rsidRPr="005C5172">
        <w:rPr>
          <w:rFonts w:ascii="Times New Roman" w:hAnsi="Times New Roman" w:cs="Times New Roman"/>
          <w:sz w:val="24"/>
          <w:szCs w:val="24"/>
        </w:rPr>
        <w:t xml:space="preserve"> este efectuat</w:t>
      </w:r>
      <w:r>
        <w:rPr>
          <w:rFonts w:ascii="Times New Roman" w:hAnsi="Times New Roman" w:cs="Times New Roman"/>
          <w:sz w:val="24"/>
          <w:szCs w:val="24"/>
        </w:rPr>
        <w:t>ă</w:t>
      </w:r>
      <w:r w:rsidRPr="005C5172">
        <w:rPr>
          <w:rFonts w:ascii="Times New Roman" w:hAnsi="Times New Roman" w:cs="Times New Roman"/>
          <w:sz w:val="24"/>
          <w:szCs w:val="24"/>
        </w:rPr>
        <w:t xml:space="preserve"> prin apelul func</w:t>
      </w:r>
      <w:r>
        <w:rPr>
          <w:rFonts w:ascii="Times New Roman" w:hAnsi="Times New Roman" w:cs="Times New Roman"/>
          <w:sz w:val="24"/>
          <w:szCs w:val="24"/>
        </w:rPr>
        <w:t>ț</w:t>
      </w:r>
      <w:r w:rsidRPr="005C5172">
        <w:rPr>
          <w:rFonts w:ascii="Times New Roman" w:hAnsi="Times New Roman" w:cs="Times New Roman"/>
          <w:sz w:val="24"/>
          <w:szCs w:val="24"/>
        </w:rPr>
        <w:t xml:space="preserve">iei </w:t>
      </w:r>
      <w:r w:rsidRPr="005C5172">
        <w:rPr>
          <w:rFonts w:ascii="Times New Roman" w:hAnsi="Times New Roman" w:cs="Times New Roman"/>
          <w:i/>
          <w:iCs/>
          <w:sz w:val="24"/>
          <w:szCs w:val="24"/>
        </w:rPr>
        <w:t>connect</w:t>
      </w:r>
      <w:r w:rsidRPr="005C5172">
        <w:rPr>
          <w:rFonts w:ascii="Times New Roman" w:hAnsi="Times New Roman" w:cs="Times New Roman"/>
          <w:sz w:val="24"/>
          <w:szCs w:val="24"/>
        </w:rPr>
        <w:t xml:space="preserve"> aferente obiectului </w:t>
      </w:r>
      <w:r w:rsidRPr="005C5172">
        <w:rPr>
          <w:rFonts w:ascii="Times New Roman" w:hAnsi="Times New Roman" w:cs="Times New Roman"/>
          <w:i/>
          <w:iCs/>
          <w:sz w:val="24"/>
          <w:szCs w:val="24"/>
        </w:rPr>
        <w:t>mqtt</w:t>
      </w:r>
      <w:r>
        <w:rPr>
          <w:rFonts w:ascii="Times New Roman" w:hAnsi="Times New Roman" w:cs="Times New Roman"/>
          <w:sz w:val="24"/>
          <w:szCs w:val="24"/>
        </w:rPr>
        <w:t xml:space="preserve">, ce va declanșa publicarea de evenimente pe bucla NodeJS. Evenimentului </w:t>
      </w:r>
      <w:r>
        <w:rPr>
          <w:rFonts w:ascii="Times New Roman" w:hAnsi="Times New Roman" w:cs="Times New Roman"/>
          <w:i/>
          <w:iCs/>
          <w:sz w:val="24"/>
          <w:szCs w:val="24"/>
        </w:rPr>
        <w:t xml:space="preserve">connect </w:t>
      </w:r>
      <w:r>
        <w:rPr>
          <w:rFonts w:ascii="Times New Roman" w:hAnsi="Times New Roman" w:cs="Times New Roman"/>
          <w:sz w:val="24"/>
          <w:szCs w:val="24"/>
        </w:rPr>
        <w:t xml:space="preserve">îi este asociat un </w:t>
      </w:r>
      <w:r w:rsidRPr="00D52B29">
        <w:rPr>
          <w:rFonts w:ascii="Times New Roman" w:hAnsi="Times New Roman" w:cs="Times New Roman"/>
          <w:i/>
          <w:iCs/>
          <w:sz w:val="24"/>
          <w:szCs w:val="24"/>
        </w:rPr>
        <w:t>callback</w:t>
      </w:r>
      <w:r>
        <w:rPr>
          <w:rFonts w:ascii="Times New Roman" w:hAnsi="Times New Roman" w:cs="Times New Roman"/>
          <w:sz w:val="24"/>
          <w:szCs w:val="24"/>
        </w:rPr>
        <w:t xml:space="preserve"> ce efectuează abonarea la topicul </w:t>
      </w:r>
      <w:r>
        <w:rPr>
          <w:rFonts w:ascii="Times New Roman" w:hAnsi="Times New Roman" w:cs="Times New Roman"/>
          <w:i/>
          <w:iCs/>
          <w:sz w:val="24"/>
          <w:szCs w:val="24"/>
        </w:rPr>
        <w:t>data</w:t>
      </w:r>
      <w:r>
        <w:rPr>
          <w:rFonts w:ascii="Times New Roman" w:hAnsi="Times New Roman" w:cs="Times New Roman"/>
          <w:sz w:val="24"/>
          <w:szCs w:val="24"/>
        </w:rPr>
        <w:t xml:space="preserve">, iar evenimentului </w:t>
      </w:r>
      <w:r>
        <w:rPr>
          <w:rFonts w:ascii="Times New Roman" w:hAnsi="Times New Roman" w:cs="Times New Roman"/>
          <w:i/>
          <w:iCs/>
          <w:sz w:val="24"/>
          <w:szCs w:val="24"/>
        </w:rPr>
        <w:t>message</w:t>
      </w:r>
      <w:r>
        <w:rPr>
          <w:rFonts w:ascii="Times New Roman" w:hAnsi="Times New Roman" w:cs="Times New Roman"/>
          <w:sz w:val="24"/>
          <w:szCs w:val="24"/>
        </w:rPr>
        <w:t xml:space="preserve"> îi este asociat un </w:t>
      </w:r>
      <w:r w:rsidRPr="00D52B29">
        <w:rPr>
          <w:rFonts w:ascii="Times New Roman" w:hAnsi="Times New Roman" w:cs="Times New Roman"/>
          <w:i/>
          <w:iCs/>
          <w:sz w:val="24"/>
          <w:szCs w:val="24"/>
        </w:rPr>
        <w:t>callback</w:t>
      </w:r>
      <w:r>
        <w:rPr>
          <w:rFonts w:ascii="Times New Roman" w:hAnsi="Times New Roman" w:cs="Times New Roman"/>
          <w:sz w:val="24"/>
          <w:szCs w:val="24"/>
        </w:rPr>
        <w:t xml:space="preserve"> ce trimite prin HTTPS POST datele către </w:t>
      </w:r>
      <w:r w:rsidRPr="00C4208D">
        <w:rPr>
          <w:rFonts w:ascii="Times New Roman" w:hAnsi="Times New Roman" w:cs="Times New Roman"/>
          <w:i/>
          <w:iCs/>
          <w:sz w:val="24"/>
          <w:szCs w:val="24"/>
        </w:rPr>
        <w:t>Cloud Gateway</w:t>
      </w:r>
      <w:r>
        <w:rPr>
          <w:rFonts w:ascii="Times New Roman" w:hAnsi="Times New Roman" w:cs="Times New Roman"/>
          <w:sz w:val="24"/>
          <w:szCs w:val="24"/>
        </w:rPr>
        <w:t>.</w:t>
      </w:r>
    </w:p>
    <w:p w14:paraId="6AC456B1" w14:textId="59F57596" w:rsidR="00002ADD" w:rsidRDefault="00002ADD" w:rsidP="00002ADD">
      <w:pPr>
        <w:ind w:firstLine="708"/>
        <w:rPr>
          <w:rFonts w:ascii="Times New Roman" w:hAnsi="Times New Roman" w:cs="Times New Roman"/>
          <w:sz w:val="24"/>
          <w:szCs w:val="24"/>
        </w:rPr>
      </w:pPr>
      <w:r>
        <w:rPr>
          <w:rFonts w:ascii="Times New Roman" w:hAnsi="Times New Roman" w:cs="Times New Roman"/>
          <w:sz w:val="24"/>
          <w:szCs w:val="24"/>
        </w:rPr>
        <w:t xml:space="preserve">Următoarea secvență de cod reprezintă partea responsabilă cu conectarea la </w:t>
      </w:r>
      <w:r w:rsidRPr="00E154DF">
        <w:rPr>
          <w:rFonts w:ascii="Times New Roman" w:hAnsi="Times New Roman" w:cs="Times New Roman"/>
          <w:i/>
          <w:iCs/>
          <w:sz w:val="24"/>
          <w:szCs w:val="24"/>
        </w:rPr>
        <w:t>broker</w:t>
      </w:r>
      <w:r>
        <w:rPr>
          <w:rFonts w:ascii="Times New Roman" w:hAnsi="Times New Roman" w:cs="Times New Roman"/>
          <w:sz w:val="24"/>
          <w:szCs w:val="24"/>
        </w:rPr>
        <w:t xml:space="preserve">-ul MQTT din aplicația NodeJS de pe IoT </w:t>
      </w:r>
      <w:r w:rsidRPr="00E154DF">
        <w:rPr>
          <w:rFonts w:ascii="Times New Roman" w:hAnsi="Times New Roman" w:cs="Times New Roman"/>
          <w:i/>
          <w:iCs/>
          <w:sz w:val="24"/>
          <w:szCs w:val="24"/>
        </w:rPr>
        <w:t>gateway</w:t>
      </w:r>
      <w:r>
        <w:rPr>
          <w:rFonts w:ascii="Times New Roman" w:hAnsi="Times New Roman" w:cs="Times New Roman"/>
          <w:sz w:val="24"/>
          <w:szCs w:val="24"/>
        </w:rPr>
        <w:t>.</w:t>
      </w:r>
    </w:p>
    <w:p w14:paraId="74AEA685" w14:textId="77777777" w:rsidR="00401FA3" w:rsidRPr="002750A7" w:rsidRDefault="00401FA3" w:rsidP="00401FA3">
      <w:pPr>
        <w:shd w:val="clear" w:color="auto" w:fill="282C34"/>
        <w:spacing w:after="0" w:line="270" w:lineRule="atLeast"/>
        <w:jc w:val="left"/>
        <w:rPr>
          <w:rFonts w:ascii="Menlo" w:eastAsia="Times New Roman" w:hAnsi="Menlo" w:cs="Menlo"/>
          <w:color w:val="ABB2BF"/>
          <w:sz w:val="18"/>
          <w:szCs w:val="18"/>
          <w:lang w:eastAsia="en-GB"/>
        </w:rPr>
      </w:pPr>
      <w:proofErr w:type="spellStart"/>
      <w:r w:rsidRPr="002750A7">
        <w:rPr>
          <w:rFonts w:ascii="Menlo" w:eastAsia="Times New Roman" w:hAnsi="Menlo" w:cs="Menlo"/>
          <w:color w:val="ABB2BF"/>
          <w:sz w:val="18"/>
          <w:szCs w:val="18"/>
          <w:lang w:eastAsia="en-GB"/>
        </w:rPr>
        <w:t>client.</w:t>
      </w:r>
      <w:r w:rsidRPr="002750A7">
        <w:rPr>
          <w:rFonts w:ascii="Menlo" w:eastAsia="Times New Roman" w:hAnsi="Menlo" w:cs="Menlo"/>
          <w:color w:val="61AFEF"/>
          <w:sz w:val="18"/>
          <w:szCs w:val="18"/>
          <w:lang w:eastAsia="en-GB"/>
        </w:rPr>
        <w:t>on</w:t>
      </w:r>
      <w:proofErr w:type="spellEnd"/>
      <w:r w:rsidRPr="002750A7">
        <w:rPr>
          <w:rFonts w:ascii="Menlo" w:eastAsia="Times New Roman" w:hAnsi="Menlo" w:cs="Menlo"/>
          <w:color w:val="ABB2BF"/>
          <w:sz w:val="18"/>
          <w:szCs w:val="18"/>
          <w:lang w:eastAsia="en-GB"/>
        </w:rPr>
        <w:t>(</w:t>
      </w:r>
      <w:r w:rsidRPr="002750A7">
        <w:rPr>
          <w:rFonts w:ascii="Menlo" w:eastAsia="Times New Roman" w:hAnsi="Menlo" w:cs="Menlo"/>
          <w:color w:val="98C379"/>
          <w:sz w:val="18"/>
          <w:szCs w:val="18"/>
          <w:lang w:eastAsia="en-GB"/>
        </w:rPr>
        <w:t>"</w:t>
      </w:r>
      <w:proofErr w:type="spellStart"/>
      <w:r w:rsidRPr="002750A7">
        <w:rPr>
          <w:rFonts w:ascii="Menlo" w:eastAsia="Times New Roman" w:hAnsi="Menlo" w:cs="Menlo"/>
          <w:color w:val="98C379"/>
          <w:sz w:val="18"/>
          <w:szCs w:val="18"/>
          <w:lang w:eastAsia="en-GB"/>
        </w:rPr>
        <w:t>connect</w:t>
      </w:r>
      <w:proofErr w:type="spellEnd"/>
      <w:r w:rsidRPr="002750A7">
        <w:rPr>
          <w:rFonts w:ascii="Menlo" w:eastAsia="Times New Roman" w:hAnsi="Menlo" w:cs="Menlo"/>
          <w:color w:val="98C379"/>
          <w:sz w:val="18"/>
          <w:szCs w:val="18"/>
          <w:lang w:eastAsia="en-GB"/>
        </w:rPr>
        <w:t>"</w:t>
      </w:r>
      <w:r w:rsidRPr="002750A7">
        <w:rPr>
          <w:rFonts w:ascii="Menlo" w:eastAsia="Times New Roman" w:hAnsi="Menlo" w:cs="Menlo"/>
          <w:color w:val="ABB2BF"/>
          <w:sz w:val="18"/>
          <w:szCs w:val="18"/>
          <w:lang w:eastAsia="en-GB"/>
        </w:rPr>
        <w:t xml:space="preserve">, </w:t>
      </w:r>
      <w:proofErr w:type="spellStart"/>
      <w:r w:rsidRPr="002750A7">
        <w:rPr>
          <w:rFonts w:ascii="Menlo" w:eastAsia="Times New Roman" w:hAnsi="Menlo" w:cs="Menlo"/>
          <w:color w:val="C678DD"/>
          <w:sz w:val="18"/>
          <w:szCs w:val="18"/>
          <w:lang w:eastAsia="en-GB"/>
        </w:rPr>
        <w:t>async</w:t>
      </w:r>
      <w:proofErr w:type="spellEnd"/>
      <w:r w:rsidRPr="002750A7">
        <w:rPr>
          <w:rFonts w:ascii="Menlo" w:eastAsia="Times New Roman" w:hAnsi="Menlo" w:cs="Menlo"/>
          <w:color w:val="ABB2BF"/>
          <w:sz w:val="18"/>
          <w:szCs w:val="18"/>
          <w:lang w:eastAsia="en-GB"/>
        </w:rPr>
        <w:t xml:space="preserve"> () </w:t>
      </w:r>
      <w:r w:rsidRPr="002750A7">
        <w:rPr>
          <w:rFonts w:ascii="Menlo" w:eastAsia="Times New Roman" w:hAnsi="Menlo" w:cs="Menlo"/>
          <w:color w:val="C678DD"/>
          <w:sz w:val="18"/>
          <w:szCs w:val="18"/>
          <w:lang w:eastAsia="en-GB"/>
        </w:rPr>
        <w:t>=&gt;</w:t>
      </w:r>
      <w:r w:rsidRPr="002750A7">
        <w:rPr>
          <w:rFonts w:ascii="Menlo" w:eastAsia="Times New Roman" w:hAnsi="Menlo" w:cs="Menlo"/>
          <w:color w:val="ABB2BF"/>
          <w:sz w:val="18"/>
          <w:szCs w:val="18"/>
          <w:lang w:eastAsia="en-GB"/>
        </w:rPr>
        <w:t xml:space="preserve"> {</w:t>
      </w:r>
    </w:p>
    <w:p w14:paraId="6B373BC4" w14:textId="77777777" w:rsidR="00401FA3" w:rsidRPr="002750A7" w:rsidRDefault="00401FA3" w:rsidP="00401FA3">
      <w:pPr>
        <w:shd w:val="clear" w:color="auto" w:fill="282C34"/>
        <w:spacing w:after="0" w:line="270" w:lineRule="atLeast"/>
        <w:jc w:val="left"/>
        <w:rPr>
          <w:rFonts w:ascii="Menlo" w:eastAsia="Times New Roman" w:hAnsi="Menlo" w:cs="Menlo"/>
          <w:color w:val="ABB2BF"/>
          <w:sz w:val="18"/>
          <w:szCs w:val="18"/>
          <w:lang w:eastAsia="en-GB"/>
        </w:rPr>
      </w:pPr>
      <w:r w:rsidRPr="002750A7">
        <w:rPr>
          <w:rFonts w:ascii="Menlo" w:eastAsia="Times New Roman" w:hAnsi="Menlo" w:cs="Menlo"/>
          <w:color w:val="ABB2BF"/>
          <w:sz w:val="18"/>
          <w:szCs w:val="18"/>
          <w:lang w:eastAsia="en-GB"/>
        </w:rPr>
        <w:t xml:space="preserve">  log.</w:t>
      </w:r>
      <w:r w:rsidRPr="002750A7">
        <w:rPr>
          <w:rFonts w:ascii="Menlo" w:eastAsia="Times New Roman" w:hAnsi="Menlo" w:cs="Menlo"/>
          <w:color w:val="61AFEF"/>
          <w:sz w:val="18"/>
          <w:szCs w:val="18"/>
          <w:lang w:eastAsia="en-GB"/>
        </w:rPr>
        <w:t>info</w:t>
      </w:r>
      <w:r w:rsidRPr="002750A7">
        <w:rPr>
          <w:rFonts w:ascii="Menlo" w:eastAsia="Times New Roman" w:hAnsi="Menlo" w:cs="Menlo"/>
          <w:color w:val="ABB2BF"/>
          <w:sz w:val="18"/>
          <w:szCs w:val="18"/>
          <w:lang w:eastAsia="en-GB"/>
        </w:rPr>
        <w:t>(</w:t>
      </w:r>
    </w:p>
    <w:p w14:paraId="40FCCD5B" w14:textId="77777777" w:rsidR="00401FA3" w:rsidRPr="002750A7" w:rsidRDefault="00401FA3" w:rsidP="00401FA3">
      <w:pPr>
        <w:shd w:val="clear" w:color="auto" w:fill="282C34"/>
        <w:spacing w:after="0" w:line="270" w:lineRule="atLeast"/>
        <w:jc w:val="left"/>
        <w:rPr>
          <w:rFonts w:ascii="Menlo" w:eastAsia="Times New Roman" w:hAnsi="Menlo" w:cs="Menlo"/>
          <w:color w:val="ABB2BF"/>
          <w:sz w:val="18"/>
          <w:szCs w:val="18"/>
          <w:lang w:eastAsia="en-GB"/>
        </w:rPr>
      </w:pPr>
      <w:r w:rsidRPr="002750A7">
        <w:rPr>
          <w:rFonts w:ascii="Menlo" w:eastAsia="Times New Roman" w:hAnsi="Menlo" w:cs="Menlo"/>
          <w:color w:val="ABB2BF"/>
          <w:sz w:val="18"/>
          <w:szCs w:val="18"/>
          <w:lang w:eastAsia="en-GB"/>
        </w:rPr>
        <w:t xml:space="preserve">    </w:t>
      </w:r>
      <w:proofErr w:type="spellStart"/>
      <w:r w:rsidRPr="002750A7">
        <w:rPr>
          <w:rFonts w:ascii="Menlo" w:eastAsia="Times New Roman" w:hAnsi="Menlo" w:cs="Menlo"/>
          <w:color w:val="ABB2BF"/>
          <w:sz w:val="18"/>
          <w:szCs w:val="18"/>
          <w:lang w:eastAsia="en-GB"/>
        </w:rPr>
        <w:t>tag</w:t>
      </w:r>
      <w:proofErr w:type="spellEnd"/>
      <w:r w:rsidRPr="002750A7">
        <w:rPr>
          <w:rFonts w:ascii="Menlo" w:eastAsia="Times New Roman" w:hAnsi="Menlo" w:cs="Menlo"/>
          <w:color w:val="ABB2BF"/>
          <w:sz w:val="18"/>
          <w:szCs w:val="18"/>
          <w:lang w:eastAsia="en-GB"/>
        </w:rPr>
        <w:t>,</w:t>
      </w:r>
    </w:p>
    <w:p w14:paraId="3D5EFF57" w14:textId="77777777" w:rsidR="00401FA3" w:rsidRPr="002750A7" w:rsidRDefault="00401FA3" w:rsidP="00401FA3">
      <w:pPr>
        <w:shd w:val="clear" w:color="auto" w:fill="282C34"/>
        <w:spacing w:after="0" w:line="270" w:lineRule="atLeast"/>
        <w:jc w:val="left"/>
        <w:rPr>
          <w:rFonts w:ascii="Menlo" w:eastAsia="Times New Roman" w:hAnsi="Menlo" w:cs="Menlo"/>
          <w:color w:val="ABB2BF"/>
          <w:sz w:val="18"/>
          <w:szCs w:val="18"/>
          <w:lang w:eastAsia="en-GB"/>
        </w:rPr>
      </w:pPr>
      <w:r w:rsidRPr="002750A7">
        <w:rPr>
          <w:rFonts w:ascii="Menlo" w:eastAsia="Times New Roman" w:hAnsi="Menlo" w:cs="Menlo"/>
          <w:color w:val="ABB2BF"/>
          <w:sz w:val="18"/>
          <w:szCs w:val="18"/>
          <w:lang w:eastAsia="en-GB"/>
        </w:rPr>
        <w:t xml:space="preserve">    </w:t>
      </w:r>
      <w:r w:rsidRPr="002750A7">
        <w:rPr>
          <w:rFonts w:ascii="Menlo" w:eastAsia="Times New Roman" w:hAnsi="Menlo" w:cs="Menlo"/>
          <w:color w:val="98C379"/>
          <w:sz w:val="18"/>
          <w:szCs w:val="18"/>
          <w:lang w:eastAsia="en-GB"/>
        </w:rPr>
        <w:t>`</w:t>
      </w:r>
      <w:proofErr w:type="spellStart"/>
      <w:r w:rsidRPr="002750A7">
        <w:rPr>
          <w:rFonts w:ascii="Menlo" w:eastAsia="Times New Roman" w:hAnsi="Menlo" w:cs="Menlo"/>
          <w:color w:val="98C379"/>
          <w:sz w:val="18"/>
          <w:szCs w:val="18"/>
          <w:lang w:eastAsia="en-GB"/>
        </w:rPr>
        <w:t>Connection</w:t>
      </w:r>
      <w:proofErr w:type="spellEnd"/>
      <w:r w:rsidRPr="002750A7">
        <w:rPr>
          <w:rFonts w:ascii="Menlo" w:eastAsia="Times New Roman" w:hAnsi="Menlo" w:cs="Menlo"/>
          <w:color w:val="98C379"/>
          <w:sz w:val="18"/>
          <w:szCs w:val="18"/>
          <w:lang w:eastAsia="en-GB"/>
        </w:rPr>
        <w:t xml:space="preserve"> </w:t>
      </w:r>
      <w:proofErr w:type="spellStart"/>
      <w:r w:rsidRPr="002750A7">
        <w:rPr>
          <w:rFonts w:ascii="Menlo" w:eastAsia="Times New Roman" w:hAnsi="Menlo" w:cs="Menlo"/>
          <w:color w:val="98C379"/>
          <w:sz w:val="18"/>
          <w:szCs w:val="18"/>
          <w:lang w:eastAsia="en-GB"/>
        </w:rPr>
        <w:t>to</w:t>
      </w:r>
      <w:proofErr w:type="spellEnd"/>
      <w:r w:rsidRPr="002750A7">
        <w:rPr>
          <w:rFonts w:ascii="Menlo" w:eastAsia="Times New Roman" w:hAnsi="Menlo" w:cs="Menlo"/>
          <w:color w:val="98C379"/>
          <w:sz w:val="18"/>
          <w:szCs w:val="18"/>
          <w:lang w:eastAsia="en-GB"/>
        </w:rPr>
        <w:t xml:space="preserve"> broker </w:t>
      </w:r>
      <w:r w:rsidRPr="002750A7">
        <w:rPr>
          <w:rFonts w:ascii="Menlo" w:eastAsia="Times New Roman" w:hAnsi="Menlo" w:cs="Menlo"/>
          <w:color w:val="BE5046"/>
          <w:sz w:val="18"/>
          <w:szCs w:val="18"/>
          <w:lang w:eastAsia="en-GB"/>
        </w:rPr>
        <w:t>${</w:t>
      </w:r>
      <w:proofErr w:type="spellStart"/>
      <w:r w:rsidRPr="002750A7">
        <w:rPr>
          <w:rFonts w:ascii="Menlo" w:eastAsia="Times New Roman" w:hAnsi="Menlo" w:cs="Menlo"/>
          <w:color w:val="ABB2BF"/>
          <w:sz w:val="18"/>
          <w:szCs w:val="18"/>
          <w:lang w:eastAsia="en-GB"/>
        </w:rPr>
        <w:t>credentials</w:t>
      </w:r>
      <w:r w:rsidRPr="002750A7">
        <w:rPr>
          <w:rFonts w:ascii="Menlo" w:eastAsia="Times New Roman" w:hAnsi="Menlo" w:cs="Menlo"/>
          <w:color w:val="98C379"/>
          <w:sz w:val="18"/>
          <w:szCs w:val="18"/>
          <w:lang w:eastAsia="en-GB"/>
        </w:rPr>
        <w:t>.</w:t>
      </w:r>
      <w:r w:rsidRPr="002750A7">
        <w:rPr>
          <w:rFonts w:ascii="Menlo" w:eastAsia="Times New Roman" w:hAnsi="Menlo" w:cs="Menlo"/>
          <w:color w:val="E06C75"/>
          <w:sz w:val="18"/>
          <w:szCs w:val="18"/>
          <w:lang w:eastAsia="en-GB"/>
        </w:rPr>
        <w:t>broker</w:t>
      </w:r>
      <w:proofErr w:type="spellEnd"/>
      <w:r w:rsidRPr="002750A7">
        <w:rPr>
          <w:rFonts w:ascii="Menlo" w:eastAsia="Times New Roman" w:hAnsi="Menlo" w:cs="Menlo"/>
          <w:color w:val="BE5046"/>
          <w:sz w:val="18"/>
          <w:szCs w:val="18"/>
          <w:lang w:eastAsia="en-GB"/>
        </w:rPr>
        <w:t>}</w:t>
      </w:r>
      <w:r w:rsidRPr="002750A7">
        <w:rPr>
          <w:rFonts w:ascii="Menlo" w:eastAsia="Times New Roman" w:hAnsi="Menlo" w:cs="Menlo"/>
          <w:color w:val="98C379"/>
          <w:sz w:val="18"/>
          <w:szCs w:val="18"/>
          <w:lang w:eastAsia="en-GB"/>
        </w:rPr>
        <w:t>:</w:t>
      </w:r>
      <w:r w:rsidRPr="002750A7">
        <w:rPr>
          <w:rFonts w:ascii="Menlo" w:eastAsia="Times New Roman" w:hAnsi="Menlo" w:cs="Menlo"/>
          <w:color w:val="BE5046"/>
          <w:sz w:val="18"/>
          <w:szCs w:val="18"/>
          <w:lang w:eastAsia="en-GB"/>
        </w:rPr>
        <w:t>${</w:t>
      </w:r>
      <w:proofErr w:type="spellStart"/>
      <w:r w:rsidRPr="002750A7">
        <w:rPr>
          <w:rFonts w:ascii="Menlo" w:eastAsia="Times New Roman" w:hAnsi="Menlo" w:cs="Menlo"/>
          <w:color w:val="ABB2BF"/>
          <w:sz w:val="18"/>
          <w:szCs w:val="18"/>
          <w:lang w:eastAsia="en-GB"/>
        </w:rPr>
        <w:t>credentials</w:t>
      </w:r>
      <w:r w:rsidRPr="002750A7">
        <w:rPr>
          <w:rFonts w:ascii="Menlo" w:eastAsia="Times New Roman" w:hAnsi="Menlo" w:cs="Menlo"/>
          <w:color w:val="98C379"/>
          <w:sz w:val="18"/>
          <w:szCs w:val="18"/>
          <w:lang w:eastAsia="en-GB"/>
        </w:rPr>
        <w:t>.</w:t>
      </w:r>
      <w:r w:rsidRPr="002750A7">
        <w:rPr>
          <w:rFonts w:ascii="Menlo" w:eastAsia="Times New Roman" w:hAnsi="Menlo" w:cs="Menlo"/>
          <w:color w:val="E06C75"/>
          <w:sz w:val="18"/>
          <w:szCs w:val="18"/>
          <w:lang w:eastAsia="en-GB"/>
        </w:rPr>
        <w:t>port</w:t>
      </w:r>
      <w:proofErr w:type="spellEnd"/>
      <w:r w:rsidRPr="002750A7">
        <w:rPr>
          <w:rFonts w:ascii="Menlo" w:eastAsia="Times New Roman" w:hAnsi="Menlo" w:cs="Menlo"/>
          <w:color w:val="BE5046"/>
          <w:sz w:val="18"/>
          <w:szCs w:val="18"/>
          <w:lang w:eastAsia="en-GB"/>
        </w:rPr>
        <w:t>}</w:t>
      </w:r>
      <w:r w:rsidRPr="002750A7">
        <w:rPr>
          <w:rFonts w:ascii="Menlo" w:eastAsia="Times New Roman" w:hAnsi="Menlo" w:cs="Menlo"/>
          <w:color w:val="98C379"/>
          <w:sz w:val="18"/>
          <w:szCs w:val="18"/>
          <w:lang w:eastAsia="en-GB"/>
        </w:rPr>
        <w:t xml:space="preserve"> </w:t>
      </w:r>
      <w:proofErr w:type="spellStart"/>
      <w:r w:rsidRPr="002750A7">
        <w:rPr>
          <w:rFonts w:ascii="Menlo" w:eastAsia="Times New Roman" w:hAnsi="Menlo" w:cs="Menlo"/>
          <w:color w:val="98C379"/>
          <w:sz w:val="18"/>
          <w:szCs w:val="18"/>
          <w:lang w:eastAsia="en-GB"/>
        </w:rPr>
        <w:t>has</w:t>
      </w:r>
      <w:proofErr w:type="spellEnd"/>
      <w:r w:rsidRPr="002750A7">
        <w:rPr>
          <w:rFonts w:ascii="Menlo" w:eastAsia="Times New Roman" w:hAnsi="Menlo" w:cs="Menlo"/>
          <w:color w:val="98C379"/>
          <w:sz w:val="18"/>
          <w:szCs w:val="18"/>
          <w:lang w:eastAsia="en-GB"/>
        </w:rPr>
        <w:t xml:space="preserve"> </w:t>
      </w:r>
      <w:proofErr w:type="spellStart"/>
      <w:r w:rsidRPr="002750A7">
        <w:rPr>
          <w:rFonts w:ascii="Menlo" w:eastAsia="Times New Roman" w:hAnsi="Menlo" w:cs="Menlo"/>
          <w:color w:val="98C379"/>
          <w:sz w:val="18"/>
          <w:szCs w:val="18"/>
          <w:lang w:eastAsia="en-GB"/>
        </w:rPr>
        <w:t>been</w:t>
      </w:r>
      <w:proofErr w:type="spellEnd"/>
      <w:r w:rsidRPr="002750A7">
        <w:rPr>
          <w:rFonts w:ascii="Menlo" w:eastAsia="Times New Roman" w:hAnsi="Menlo" w:cs="Menlo"/>
          <w:color w:val="98C379"/>
          <w:sz w:val="18"/>
          <w:szCs w:val="18"/>
          <w:lang w:eastAsia="en-GB"/>
        </w:rPr>
        <w:t xml:space="preserve"> </w:t>
      </w:r>
      <w:proofErr w:type="spellStart"/>
      <w:r w:rsidRPr="002750A7">
        <w:rPr>
          <w:rFonts w:ascii="Menlo" w:eastAsia="Times New Roman" w:hAnsi="Menlo" w:cs="Menlo"/>
          <w:color w:val="98C379"/>
          <w:sz w:val="18"/>
          <w:szCs w:val="18"/>
          <w:lang w:eastAsia="en-GB"/>
        </w:rPr>
        <w:t>established</w:t>
      </w:r>
      <w:proofErr w:type="spellEnd"/>
      <w:r w:rsidRPr="002750A7">
        <w:rPr>
          <w:rFonts w:ascii="Menlo" w:eastAsia="Times New Roman" w:hAnsi="Menlo" w:cs="Menlo"/>
          <w:color w:val="98C379"/>
          <w:sz w:val="18"/>
          <w:szCs w:val="18"/>
          <w:lang w:eastAsia="en-GB"/>
        </w:rPr>
        <w:t xml:space="preserve"> </w:t>
      </w:r>
      <w:proofErr w:type="spellStart"/>
      <w:r w:rsidRPr="002750A7">
        <w:rPr>
          <w:rFonts w:ascii="Menlo" w:eastAsia="Times New Roman" w:hAnsi="Menlo" w:cs="Menlo"/>
          <w:color w:val="98C379"/>
          <w:sz w:val="18"/>
          <w:szCs w:val="18"/>
          <w:lang w:eastAsia="en-GB"/>
        </w:rPr>
        <w:t>successfully</w:t>
      </w:r>
      <w:proofErr w:type="spellEnd"/>
      <w:r w:rsidRPr="002750A7">
        <w:rPr>
          <w:rFonts w:ascii="Menlo" w:eastAsia="Times New Roman" w:hAnsi="Menlo" w:cs="Menlo"/>
          <w:color w:val="98C379"/>
          <w:sz w:val="18"/>
          <w:szCs w:val="18"/>
          <w:lang w:eastAsia="en-GB"/>
        </w:rPr>
        <w:t>`</w:t>
      </w:r>
    </w:p>
    <w:p w14:paraId="007679F0" w14:textId="77777777" w:rsidR="00401FA3" w:rsidRPr="002750A7" w:rsidRDefault="00401FA3" w:rsidP="00401FA3">
      <w:pPr>
        <w:shd w:val="clear" w:color="auto" w:fill="282C34"/>
        <w:spacing w:after="0" w:line="270" w:lineRule="atLeast"/>
        <w:jc w:val="left"/>
        <w:rPr>
          <w:rFonts w:ascii="Menlo" w:eastAsia="Times New Roman" w:hAnsi="Menlo" w:cs="Menlo"/>
          <w:color w:val="ABB2BF"/>
          <w:sz w:val="18"/>
          <w:szCs w:val="18"/>
          <w:lang w:eastAsia="en-GB"/>
        </w:rPr>
      </w:pPr>
      <w:r w:rsidRPr="002750A7">
        <w:rPr>
          <w:rFonts w:ascii="Menlo" w:eastAsia="Times New Roman" w:hAnsi="Menlo" w:cs="Menlo"/>
          <w:color w:val="ABB2BF"/>
          <w:sz w:val="18"/>
          <w:szCs w:val="18"/>
          <w:lang w:eastAsia="en-GB"/>
        </w:rPr>
        <w:t xml:space="preserve">  );</w:t>
      </w:r>
    </w:p>
    <w:p w14:paraId="5C308AAF" w14:textId="77777777" w:rsidR="00401FA3" w:rsidRPr="002750A7" w:rsidRDefault="00401FA3" w:rsidP="00401FA3">
      <w:pPr>
        <w:shd w:val="clear" w:color="auto" w:fill="282C34"/>
        <w:spacing w:after="0" w:line="270" w:lineRule="atLeast"/>
        <w:jc w:val="left"/>
        <w:rPr>
          <w:rFonts w:ascii="Menlo" w:eastAsia="Times New Roman" w:hAnsi="Menlo" w:cs="Menlo"/>
          <w:color w:val="ABB2BF"/>
          <w:sz w:val="18"/>
          <w:szCs w:val="18"/>
          <w:lang w:eastAsia="en-GB"/>
        </w:rPr>
      </w:pPr>
    </w:p>
    <w:p w14:paraId="4D4532A4" w14:textId="77777777" w:rsidR="00401FA3" w:rsidRPr="002750A7" w:rsidRDefault="00401FA3" w:rsidP="00401FA3">
      <w:pPr>
        <w:shd w:val="clear" w:color="auto" w:fill="282C34"/>
        <w:spacing w:after="0" w:line="270" w:lineRule="atLeast"/>
        <w:jc w:val="left"/>
        <w:rPr>
          <w:rFonts w:ascii="Menlo" w:eastAsia="Times New Roman" w:hAnsi="Menlo" w:cs="Menlo"/>
          <w:color w:val="ABB2BF"/>
          <w:sz w:val="18"/>
          <w:szCs w:val="18"/>
          <w:lang w:eastAsia="en-GB"/>
        </w:rPr>
      </w:pPr>
      <w:r w:rsidRPr="002750A7">
        <w:rPr>
          <w:rFonts w:ascii="Menlo" w:eastAsia="Times New Roman" w:hAnsi="Menlo" w:cs="Menlo"/>
          <w:color w:val="ABB2BF"/>
          <w:sz w:val="18"/>
          <w:szCs w:val="18"/>
          <w:lang w:eastAsia="en-GB"/>
        </w:rPr>
        <w:t xml:space="preserve">  </w:t>
      </w:r>
      <w:proofErr w:type="spellStart"/>
      <w:r w:rsidRPr="002750A7">
        <w:rPr>
          <w:rFonts w:ascii="Menlo" w:eastAsia="Times New Roman" w:hAnsi="Menlo" w:cs="Menlo"/>
          <w:color w:val="C678DD"/>
          <w:sz w:val="18"/>
          <w:szCs w:val="18"/>
          <w:lang w:eastAsia="en-GB"/>
        </w:rPr>
        <w:t>await</w:t>
      </w:r>
      <w:proofErr w:type="spellEnd"/>
      <w:r w:rsidRPr="002750A7">
        <w:rPr>
          <w:rFonts w:ascii="Menlo" w:eastAsia="Times New Roman" w:hAnsi="Menlo" w:cs="Menlo"/>
          <w:color w:val="ABB2BF"/>
          <w:sz w:val="18"/>
          <w:szCs w:val="18"/>
          <w:lang w:eastAsia="en-GB"/>
        </w:rPr>
        <w:t xml:space="preserve"> </w:t>
      </w:r>
      <w:proofErr w:type="spellStart"/>
      <w:r w:rsidRPr="002750A7">
        <w:rPr>
          <w:rFonts w:ascii="Menlo" w:eastAsia="Times New Roman" w:hAnsi="Menlo" w:cs="Menlo"/>
          <w:color w:val="61AFEF"/>
          <w:sz w:val="18"/>
          <w:szCs w:val="18"/>
          <w:lang w:eastAsia="en-GB"/>
        </w:rPr>
        <w:t>obtainBearerToken</w:t>
      </w:r>
      <w:proofErr w:type="spellEnd"/>
      <w:r w:rsidRPr="002750A7">
        <w:rPr>
          <w:rFonts w:ascii="Menlo" w:eastAsia="Times New Roman" w:hAnsi="Menlo" w:cs="Menlo"/>
          <w:color w:val="ABB2BF"/>
          <w:sz w:val="18"/>
          <w:szCs w:val="18"/>
          <w:lang w:eastAsia="en-GB"/>
        </w:rPr>
        <w:t>();</w:t>
      </w:r>
    </w:p>
    <w:p w14:paraId="72B4A56D" w14:textId="77777777" w:rsidR="00401FA3" w:rsidRPr="002750A7" w:rsidRDefault="00401FA3" w:rsidP="00401FA3">
      <w:pPr>
        <w:shd w:val="clear" w:color="auto" w:fill="282C34"/>
        <w:spacing w:after="0" w:line="270" w:lineRule="atLeast"/>
        <w:jc w:val="left"/>
        <w:rPr>
          <w:rFonts w:ascii="Menlo" w:eastAsia="Times New Roman" w:hAnsi="Menlo" w:cs="Menlo"/>
          <w:color w:val="ABB2BF"/>
          <w:sz w:val="18"/>
          <w:szCs w:val="18"/>
          <w:lang w:eastAsia="en-GB"/>
        </w:rPr>
      </w:pPr>
      <w:r w:rsidRPr="002750A7">
        <w:rPr>
          <w:rFonts w:ascii="Menlo" w:eastAsia="Times New Roman" w:hAnsi="Menlo" w:cs="Menlo"/>
          <w:color w:val="ABB2BF"/>
          <w:sz w:val="18"/>
          <w:szCs w:val="18"/>
          <w:lang w:eastAsia="en-GB"/>
        </w:rPr>
        <w:t xml:space="preserve">  </w:t>
      </w:r>
      <w:proofErr w:type="spellStart"/>
      <w:r w:rsidRPr="002750A7">
        <w:rPr>
          <w:rFonts w:ascii="Menlo" w:eastAsia="Times New Roman" w:hAnsi="Menlo" w:cs="Menlo"/>
          <w:color w:val="C678DD"/>
          <w:sz w:val="18"/>
          <w:szCs w:val="18"/>
          <w:lang w:eastAsia="en-GB"/>
        </w:rPr>
        <w:t>await</w:t>
      </w:r>
      <w:proofErr w:type="spellEnd"/>
      <w:r w:rsidRPr="002750A7">
        <w:rPr>
          <w:rFonts w:ascii="Menlo" w:eastAsia="Times New Roman" w:hAnsi="Menlo" w:cs="Menlo"/>
          <w:color w:val="ABB2BF"/>
          <w:sz w:val="18"/>
          <w:szCs w:val="18"/>
          <w:lang w:eastAsia="en-GB"/>
        </w:rPr>
        <w:t xml:space="preserve"> </w:t>
      </w:r>
      <w:proofErr w:type="spellStart"/>
      <w:r w:rsidRPr="002750A7">
        <w:rPr>
          <w:rFonts w:ascii="Menlo" w:eastAsia="Times New Roman" w:hAnsi="Menlo" w:cs="Menlo"/>
          <w:color w:val="61AFEF"/>
          <w:sz w:val="18"/>
          <w:szCs w:val="18"/>
          <w:lang w:eastAsia="en-GB"/>
        </w:rPr>
        <w:t>signalUp</w:t>
      </w:r>
      <w:proofErr w:type="spellEnd"/>
      <w:r w:rsidRPr="002750A7">
        <w:rPr>
          <w:rFonts w:ascii="Menlo" w:eastAsia="Times New Roman" w:hAnsi="Menlo" w:cs="Menlo"/>
          <w:color w:val="ABB2BF"/>
          <w:sz w:val="18"/>
          <w:szCs w:val="18"/>
          <w:lang w:eastAsia="en-GB"/>
        </w:rPr>
        <w:t>();</w:t>
      </w:r>
    </w:p>
    <w:p w14:paraId="173B3D5D" w14:textId="77777777" w:rsidR="00401FA3" w:rsidRPr="002750A7" w:rsidRDefault="00401FA3" w:rsidP="00401FA3">
      <w:pPr>
        <w:shd w:val="clear" w:color="auto" w:fill="282C34"/>
        <w:spacing w:after="0" w:line="270" w:lineRule="atLeast"/>
        <w:jc w:val="left"/>
        <w:rPr>
          <w:rFonts w:ascii="Menlo" w:eastAsia="Times New Roman" w:hAnsi="Menlo" w:cs="Menlo"/>
          <w:color w:val="ABB2BF"/>
          <w:sz w:val="18"/>
          <w:szCs w:val="18"/>
          <w:lang w:eastAsia="en-GB"/>
        </w:rPr>
      </w:pPr>
    </w:p>
    <w:p w14:paraId="56ADC883" w14:textId="77777777" w:rsidR="00401FA3" w:rsidRPr="002750A7" w:rsidRDefault="00401FA3" w:rsidP="00401FA3">
      <w:pPr>
        <w:shd w:val="clear" w:color="auto" w:fill="282C34"/>
        <w:spacing w:after="0" w:line="270" w:lineRule="atLeast"/>
        <w:jc w:val="left"/>
        <w:rPr>
          <w:rFonts w:ascii="Menlo" w:eastAsia="Times New Roman" w:hAnsi="Menlo" w:cs="Menlo"/>
          <w:color w:val="ABB2BF"/>
          <w:sz w:val="18"/>
          <w:szCs w:val="18"/>
          <w:lang w:eastAsia="en-GB"/>
        </w:rPr>
      </w:pPr>
      <w:r w:rsidRPr="002750A7">
        <w:rPr>
          <w:rFonts w:ascii="Menlo" w:eastAsia="Times New Roman" w:hAnsi="Menlo" w:cs="Menlo"/>
          <w:color w:val="ABB2BF"/>
          <w:sz w:val="18"/>
          <w:szCs w:val="18"/>
          <w:lang w:eastAsia="en-GB"/>
        </w:rPr>
        <w:t xml:space="preserve">  </w:t>
      </w:r>
      <w:proofErr w:type="spellStart"/>
      <w:r w:rsidRPr="002750A7">
        <w:rPr>
          <w:rFonts w:ascii="Menlo" w:eastAsia="Times New Roman" w:hAnsi="Menlo" w:cs="Menlo"/>
          <w:color w:val="ABB2BF"/>
          <w:sz w:val="18"/>
          <w:szCs w:val="18"/>
          <w:lang w:eastAsia="en-GB"/>
        </w:rPr>
        <w:t>client.</w:t>
      </w:r>
      <w:r w:rsidRPr="002750A7">
        <w:rPr>
          <w:rFonts w:ascii="Menlo" w:eastAsia="Times New Roman" w:hAnsi="Menlo" w:cs="Menlo"/>
          <w:color w:val="61AFEF"/>
          <w:sz w:val="18"/>
          <w:szCs w:val="18"/>
          <w:lang w:eastAsia="en-GB"/>
        </w:rPr>
        <w:t>subscribe</w:t>
      </w:r>
      <w:proofErr w:type="spellEnd"/>
      <w:r w:rsidRPr="002750A7">
        <w:rPr>
          <w:rFonts w:ascii="Menlo" w:eastAsia="Times New Roman" w:hAnsi="Menlo" w:cs="Menlo"/>
          <w:color w:val="ABB2BF"/>
          <w:sz w:val="18"/>
          <w:szCs w:val="18"/>
          <w:lang w:eastAsia="en-GB"/>
        </w:rPr>
        <w:t>(topic, (</w:t>
      </w:r>
      <w:proofErr w:type="spellStart"/>
      <w:r w:rsidRPr="002750A7">
        <w:rPr>
          <w:rFonts w:ascii="Menlo" w:eastAsia="Times New Roman" w:hAnsi="Menlo" w:cs="Menlo"/>
          <w:color w:val="ABB2BF"/>
          <w:sz w:val="18"/>
          <w:szCs w:val="18"/>
          <w:lang w:eastAsia="en-GB"/>
        </w:rPr>
        <w:t>error</w:t>
      </w:r>
      <w:proofErr w:type="spellEnd"/>
      <w:r w:rsidRPr="002750A7">
        <w:rPr>
          <w:rFonts w:ascii="Menlo" w:eastAsia="Times New Roman" w:hAnsi="Menlo" w:cs="Menlo"/>
          <w:color w:val="ABB2BF"/>
          <w:sz w:val="18"/>
          <w:szCs w:val="18"/>
          <w:lang w:eastAsia="en-GB"/>
        </w:rPr>
        <w:t xml:space="preserve">) </w:t>
      </w:r>
      <w:r w:rsidRPr="002750A7">
        <w:rPr>
          <w:rFonts w:ascii="Menlo" w:eastAsia="Times New Roman" w:hAnsi="Menlo" w:cs="Menlo"/>
          <w:color w:val="C678DD"/>
          <w:sz w:val="18"/>
          <w:szCs w:val="18"/>
          <w:lang w:eastAsia="en-GB"/>
        </w:rPr>
        <w:t>=&gt;</w:t>
      </w:r>
      <w:r w:rsidRPr="002750A7">
        <w:rPr>
          <w:rFonts w:ascii="Menlo" w:eastAsia="Times New Roman" w:hAnsi="Menlo" w:cs="Menlo"/>
          <w:color w:val="ABB2BF"/>
          <w:sz w:val="18"/>
          <w:szCs w:val="18"/>
          <w:lang w:eastAsia="en-GB"/>
        </w:rPr>
        <w:t xml:space="preserve"> {</w:t>
      </w:r>
    </w:p>
    <w:p w14:paraId="63F23E7A" w14:textId="77777777" w:rsidR="00401FA3" w:rsidRPr="002750A7" w:rsidRDefault="00401FA3" w:rsidP="00401FA3">
      <w:pPr>
        <w:shd w:val="clear" w:color="auto" w:fill="282C34"/>
        <w:spacing w:after="0" w:line="270" w:lineRule="atLeast"/>
        <w:jc w:val="left"/>
        <w:rPr>
          <w:rFonts w:ascii="Menlo" w:eastAsia="Times New Roman" w:hAnsi="Menlo" w:cs="Menlo"/>
          <w:color w:val="ABB2BF"/>
          <w:sz w:val="18"/>
          <w:szCs w:val="18"/>
          <w:lang w:eastAsia="en-GB"/>
        </w:rPr>
      </w:pPr>
      <w:r w:rsidRPr="002750A7">
        <w:rPr>
          <w:rFonts w:ascii="Menlo" w:eastAsia="Times New Roman" w:hAnsi="Menlo" w:cs="Menlo"/>
          <w:color w:val="ABB2BF"/>
          <w:sz w:val="18"/>
          <w:szCs w:val="18"/>
          <w:lang w:eastAsia="en-GB"/>
        </w:rPr>
        <w:t xml:space="preserve">    </w:t>
      </w:r>
      <w:proofErr w:type="spellStart"/>
      <w:r w:rsidRPr="002750A7">
        <w:rPr>
          <w:rFonts w:ascii="Menlo" w:eastAsia="Times New Roman" w:hAnsi="Menlo" w:cs="Menlo"/>
          <w:color w:val="C678DD"/>
          <w:sz w:val="18"/>
          <w:szCs w:val="18"/>
          <w:lang w:eastAsia="en-GB"/>
        </w:rPr>
        <w:t>if</w:t>
      </w:r>
      <w:proofErr w:type="spellEnd"/>
      <w:r w:rsidRPr="002750A7">
        <w:rPr>
          <w:rFonts w:ascii="Menlo" w:eastAsia="Times New Roman" w:hAnsi="Menlo" w:cs="Menlo"/>
          <w:color w:val="ABB2BF"/>
          <w:sz w:val="18"/>
          <w:szCs w:val="18"/>
          <w:lang w:eastAsia="en-GB"/>
        </w:rPr>
        <w:t xml:space="preserve"> (</w:t>
      </w:r>
      <w:proofErr w:type="spellStart"/>
      <w:r w:rsidRPr="002750A7">
        <w:rPr>
          <w:rFonts w:ascii="Menlo" w:eastAsia="Times New Roman" w:hAnsi="Menlo" w:cs="Menlo"/>
          <w:color w:val="ABB2BF"/>
          <w:sz w:val="18"/>
          <w:szCs w:val="18"/>
          <w:lang w:eastAsia="en-GB"/>
        </w:rPr>
        <w:t>error</w:t>
      </w:r>
      <w:proofErr w:type="spellEnd"/>
      <w:r w:rsidRPr="002750A7">
        <w:rPr>
          <w:rFonts w:ascii="Menlo" w:eastAsia="Times New Roman" w:hAnsi="Menlo" w:cs="Menlo"/>
          <w:color w:val="ABB2BF"/>
          <w:sz w:val="18"/>
          <w:szCs w:val="18"/>
          <w:lang w:eastAsia="en-GB"/>
        </w:rPr>
        <w:t>) {</w:t>
      </w:r>
    </w:p>
    <w:p w14:paraId="5F53B5F2" w14:textId="77777777" w:rsidR="00401FA3" w:rsidRPr="002750A7" w:rsidRDefault="00401FA3" w:rsidP="00401FA3">
      <w:pPr>
        <w:shd w:val="clear" w:color="auto" w:fill="282C34"/>
        <w:spacing w:after="0" w:line="270" w:lineRule="atLeast"/>
        <w:jc w:val="left"/>
        <w:rPr>
          <w:rFonts w:ascii="Menlo" w:eastAsia="Times New Roman" w:hAnsi="Menlo" w:cs="Menlo"/>
          <w:color w:val="ABB2BF"/>
          <w:sz w:val="18"/>
          <w:szCs w:val="18"/>
          <w:lang w:eastAsia="en-GB"/>
        </w:rPr>
      </w:pPr>
      <w:r w:rsidRPr="002750A7">
        <w:rPr>
          <w:rFonts w:ascii="Menlo" w:eastAsia="Times New Roman" w:hAnsi="Menlo" w:cs="Menlo"/>
          <w:color w:val="ABB2BF"/>
          <w:sz w:val="18"/>
          <w:szCs w:val="18"/>
          <w:lang w:eastAsia="en-GB"/>
        </w:rPr>
        <w:t xml:space="preserve">      </w:t>
      </w:r>
      <w:proofErr w:type="spellStart"/>
      <w:r w:rsidRPr="002750A7">
        <w:rPr>
          <w:rFonts w:ascii="Menlo" w:eastAsia="Times New Roman" w:hAnsi="Menlo" w:cs="Menlo"/>
          <w:color w:val="ABB2BF"/>
          <w:sz w:val="18"/>
          <w:szCs w:val="18"/>
          <w:lang w:eastAsia="en-GB"/>
        </w:rPr>
        <w:t>log.</w:t>
      </w:r>
      <w:r w:rsidRPr="002750A7">
        <w:rPr>
          <w:rFonts w:ascii="Menlo" w:eastAsia="Times New Roman" w:hAnsi="Menlo" w:cs="Menlo"/>
          <w:color w:val="61AFEF"/>
          <w:sz w:val="18"/>
          <w:szCs w:val="18"/>
          <w:lang w:eastAsia="en-GB"/>
        </w:rPr>
        <w:t>error</w:t>
      </w:r>
      <w:proofErr w:type="spellEnd"/>
      <w:r w:rsidRPr="002750A7">
        <w:rPr>
          <w:rFonts w:ascii="Menlo" w:eastAsia="Times New Roman" w:hAnsi="Menlo" w:cs="Menlo"/>
          <w:color w:val="ABB2BF"/>
          <w:sz w:val="18"/>
          <w:szCs w:val="18"/>
          <w:lang w:eastAsia="en-GB"/>
        </w:rPr>
        <w:t>(</w:t>
      </w:r>
      <w:proofErr w:type="spellStart"/>
      <w:r w:rsidRPr="002750A7">
        <w:rPr>
          <w:rFonts w:ascii="Menlo" w:eastAsia="Times New Roman" w:hAnsi="Menlo" w:cs="Menlo"/>
          <w:color w:val="ABB2BF"/>
          <w:sz w:val="18"/>
          <w:szCs w:val="18"/>
          <w:lang w:eastAsia="en-GB"/>
        </w:rPr>
        <w:t>tag</w:t>
      </w:r>
      <w:proofErr w:type="spellEnd"/>
      <w:r w:rsidRPr="002750A7">
        <w:rPr>
          <w:rFonts w:ascii="Menlo" w:eastAsia="Times New Roman" w:hAnsi="Menlo" w:cs="Menlo"/>
          <w:color w:val="ABB2BF"/>
          <w:sz w:val="18"/>
          <w:szCs w:val="18"/>
          <w:lang w:eastAsia="en-GB"/>
        </w:rPr>
        <w:t xml:space="preserve">, </w:t>
      </w:r>
      <w:r w:rsidRPr="002750A7">
        <w:rPr>
          <w:rFonts w:ascii="Menlo" w:eastAsia="Times New Roman" w:hAnsi="Menlo" w:cs="Menlo"/>
          <w:color w:val="98C379"/>
          <w:sz w:val="18"/>
          <w:szCs w:val="18"/>
          <w:lang w:eastAsia="en-GB"/>
        </w:rPr>
        <w:t>`</w:t>
      </w:r>
      <w:proofErr w:type="spellStart"/>
      <w:r w:rsidRPr="002750A7">
        <w:rPr>
          <w:rFonts w:ascii="Menlo" w:eastAsia="Times New Roman" w:hAnsi="Menlo" w:cs="Menlo"/>
          <w:color w:val="98C379"/>
          <w:sz w:val="18"/>
          <w:szCs w:val="18"/>
          <w:lang w:eastAsia="en-GB"/>
        </w:rPr>
        <w:t>Error</w:t>
      </w:r>
      <w:proofErr w:type="spellEnd"/>
      <w:r w:rsidRPr="002750A7">
        <w:rPr>
          <w:rFonts w:ascii="Menlo" w:eastAsia="Times New Roman" w:hAnsi="Menlo" w:cs="Menlo"/>
          <w:color w:val="98C379"/>
          <w:sz w:val="18"/>
          <w:szCs w:val="18"/>
          <w:lang w:eastAsia="en-GB"/>
        </w:rPr>
        <w:t xml:space="preserve"> </w:t>
      </w:r>
      <w:proofErr w:type="spellStart"/>
      <w:r w:rsidRPr="002750A7">
        <w:rPr>
          <w:rFonts w:ascii="Menlo" w:eastAsia="Times New Roman" w:hAnsi="Menlo" w:cs="Menlo"/>
          <w:color w:val="98C379"/>
          <w:sz w:val="18"/>
          <w:szCs w:val="18"/>
          <w:lang w:eastAsia="en-GB"/>
        </w:rPr>
        <w:t>subscribing</w:t>
      </w:r>
      <w:proofErr w:type="spellEnd"/>
      <w:r w:rsidRPr="002750A7">
        <w:rPr>
          <w:rFonts w:ascii="Menlo" w:eastAsia="Times New Roman" w:hAnsi="Menlo" w:cs="Menlo"/>
          <w:color w:val="98C379"/>
          <w:sz w:val="18"/>
          <w:szCs w:val="18"/>
          <w:lang w:eastAsia="en-GB"/>
        </w:rPr>
        <w:t xml:space="preserve"> </w:t>
      </w:r>
      <w:proofErr w:type="spellStart"/>
      <w:r w:rsidRPr="002750A7">
        <w:rPr>
          <w:rFonts w:ascii="Menlo" w:eastAsia="Times New Roman" w:hAnsi="Menlo" w:cs="Menlo"/>
          <w:color w:val="98C379"/>
          <w:sz w:val="18"/>
          <w:szCs w:val="18"/>
          <w:lang w:eastAsia="en-GB"/>
        </w:rPr>
        <w:t>to</w:t>
      </w:r>
      <w:proofErr w:type="spellEnd"/>
      <w:r w:rsidRPr="002750A7">
        <w:rPr>
          <w:rFonts w:ascii="Menlo" w:eastAsia="Times New Roman" w:hAnsi="Menlo" w:cs="Menlo"/>
          <w:color w:val="98C379"/>
          <w:sz w:val="18"/>
          <w:szCs w:val="18"/>
          <w:lang w:eastAsia="en-GB"/>
        </w:rPr>
        <w:t xml:space="preserve"> </w:t>
      </w:r>
      <w:r w:rsidRPr="002750A7">
        <w:rPr>
          <w:rFonts w:ascii="Menlo" w:eastAsia="Times New Roman" w:hAnsi="Menlo" w:cs="Menlo"/>
          <w:color w:val="BE5046"/>
          <w:sz w:val="18"/>
          <w:szCs w:val="18"/>
          <w:lang w:eastAsia="en-GB"/>
        </w:rPr>
        <w:t>${</w:t>
      </w:r>
      <w:r w:rsidRPr="002750A7">
        <w:rPr>
          <w:rFonts w:ascii="Menlo" w:eastAsia="Times New Roman" w:hAnsi="Menlo" w:cs="Menlo"/>
          <w:color w:val="ABB2BF"/>
          <w:sz w:val="18"/>
          <w:szCs w:val="18"/>
          <w:lang w:eastAsia="en-GB"/>
        </w:rPr>
        <w:t>topic</w:t>
      </w:r>
      <w:r w:rsidRPr="002750A7">
        <w:rPr>
          <w:rFonts w:ascii="Menlo" w:eastAsia="Times New Roman" w:hAnsi="Menlo" w:cs="Menlo"/>
          <w:color w:val="BE5046"/>
          <w:sz w:val="18"/>
          <w:szCs w:val="18"/>
          <w:lang w:eastAsia="en-GB"/>
        </w:rPr>
        <w:t>}</w:t>
      </w:r>
      <w:r w:rsidRPr="002750A7">
        <w:rPr>
          <w:rFonts w:ascii="Menlo" w:eastAsia="Times New Roman" w:hAnsi="Menlo" w:cs="Menlo"/>
          <w:color w:val="98C379"/>
          <w:sz w:val="18"/>
          <w:szCs w:val="18"/>
          <w:lang w:eastAsia="en-GB"/>
        </w:rPr>
        <w:t xml:space="preserve">. </w:t>
      </w:r>
      <w:r w:rsidRPr="002750A7">
        <w:rPr>
          <w:rFonts w:ascii="Menlo" w:eastAsia="Times New Roman" w:hAnsi="Menlo" w:cs="Menlo"/>
          <w:color w:val="BE5046"/>
          <w:sz w:val="18"/>
          <w:szCs w:val="18"/>
          <w:lang w:eastAsia="en-GB"/>
        </w:rPr>
        <w:t>${</w:t>
      </w:r>
      <w:proofErr w:type="spellStart"/>
      <w:r w:rsidRPr="002750A7">
        <w:rPr>
          <w:rFonts w:ascii="Menlo" w:eastAsia="Times New Roman" w:hAnsi="Menlo" w:cs="Menlo"/>
          <w:color w:val="D19A66"/>
          <w:sz w:val="18"/>
          <w:szCs w:val="18"/>
          <w:lang w:eastAsia="en-GB"/>
        </w:rPr>
        <w:t>JSON</w:t>
      </w:r>
      <w:r w:rsidRPr="002750A7">
        <w:rPr>
          <w:rFonts w:ascii="Menlo" w:eastAsia="Times New Roman" w:hAnsi="Menlo" w:cs="Menlo"/>
          <w:color w:val="98C379"/>
          <w:sz w:val="18"/>
          <w:szCs w:val="18"/>
          <w:lang w:eastAsia="en-GB"/>
        </w:rPr>
        <w:t>.</w:t>
      </w:r>
      <w:r w:rsidRPr="002750A7">
        <w:rPr>
          <w:rFonts w:ascii="Menlo" w:eastAsia="Times New Roman" w:hAnsi="Menlo" w:cs="Menlo"/>
          <w:color w:val="61AFEF"/>
          <w:sz w:val="18"/>
          <w:szCs w:val="18"/>
          <w:lang w:eastAsia="en-GB"/>
        </w:rPr>
        <w:t>stringify</w:t>
      </w:r>
      <w:proofErr w:type="spellEnd"/>
      <w:r w:rsidRPr="002750A7">
        <w:rPr>
          <w:rFonts w:ascii="Menlo" w:eastAsia="Times New Roman" w:hAnsi="Menlo" w:cs="Menlo"/>
          <w:color w:val="ABB2BF"/>
          <w:sz w:val="18"/>
          <w:szCs w:val="18"/>
          <w:lang w:eastAsia="en-GB"/>
        </w:rPr>
        <w:t>(</w:t>
      </w:r>
      <w:proofErr w:type="spellStart"/>
      <w:r w:rsidRPr="002750A7">
        <w:rPr>
          <w:rFonts w:ascii="Menlo" w:eastAsia="Times New Roman" w:hAnsi="Menlo" w:cs="Menlo"/>
          <w:color w:val="ABB2BF"/>
          <w:sz w:val="18"/>
          <w:szCs w:val="18"/>
          <w:lang w:eastAsia="en-GB"/>
        </w:rPr>
        <w:t>error</w:t>
      </w:r>
      <w:proofErr w:type="spellEnd"/>
      <w:r w:rsidRPr="002750A7">
        <w:rPr>
          <w:rFonts w:ascii="Menlo" w:eastAsia="Times New Roman" w:hAnsi="Menlo" w:cs="Menlo"/>
          <w:color w:val="ABB2BF"/>
          <w:sz w:val="18"/>
          <w:szCs w:val="18"/>
          <w:lang w:eastAsia="en-GB"/>
        </w:rPr>
        <w:t>)</w:t>
      </w:r>
      <w:r w:rsidRPr="002750A7">
        <w:rPr>
          <w:rFonts w:ascii="Menlo" w:eastAsia="Times New Roman" w:hAnsi="Menlo" w:cs="Menlo"/>
          <w:color w:val="BE5046"/>
          <w:sz w:val="18"/>
          <w:szCs w:val="18"/>
          <w:lang w:eastAsia="en-GB"/>
        </w:rPr>
        <w:t>}</w:t>
      </w:r>
      <w:r w:rsidRPr="002750A7">
        <w:rPr>
          <w:rFonts w:ascii="Menlo" w:eastAsia="Times New Roman" w:hAnsi="Menlo" w:cs="Menlo"/>
          <w:color w:val="98C379"/>
          <w:sz w:val="18"/>
          <w:szCs w:val="18"/>
          <w:lang w:eastAsia="en-GB"/>
        </w:rPr>
        <w:t>`</w:t>
      </w:r>
      <w:r w:rsidRPr="002750A7">
        <w:rPr>
          <w:rFonts w:ascii="Menlo" w:eastAsia="Times New Roman" w:hAnsi="Menlo" w:cs="Menlo"/>
          <w:color w:val="ABB2BF"/>
          <w:sz w:val="18"/>
          <w:szCs w:val="18"/>
          <w:lang w:eastAsia="en-GB"/>
        </w:rPr>
        <w:t>);</w:t>
      </w:r>
    </w:p>
    <w:p w14:paraId="2977E6C6" w14:textId="77777777" w:rsidR="00401FA3" w:rsidRPr="002750A7" w:rsidRDefault="00401FA3" w:rsidP="00401FA3">
      <w:pPr>
        <w:shd w:val="clear" w:color="auto" w:fill="282C34"/>
        <w:spacing w:after="0" w:line="270" w:lineRule="atLeast"/>
        <w:jc w:val="left"/>
        <w:rPr>
          <w:rFonts w:ascii="Menlo" w:eastAsia="Times New Roman" w:hAnsi="Menlo" w:cs="Menlo"/>
          <w:color w:val="ABB2BF"/>
          <w:sz w:val="18"/>
          <w:szCs w:val="18"/>
          <w:lang w:eastAsia="en-GB"/>
        </w:rPr>
      </w:pPr>
      <w:r w:rsidRPr="002750A7">
        <w:rPr>
          <w:rFonts w:ascii="Menlo" w:eastAsia="Times New Roman" w:hAnsi="Menlo" w:cs="Menlo"/>
          <w:color w:val="ABB2BF"/>
          <w:sz w:val="18"/>
          <w:szCs w:val="18"/>
          <w:lang w:eastAsia="en-GB"/>
        </w:rPr>
        <w:t xml:space="preserve">      </w:t>
      </w:r>
      <w:proofErr w:type="spellStart"/>
      <w:r w:rsidRPr="002750A7">
        <w:rPr>
          <w:rFonts w:ascii="Menlo" w:eastAsia="Times New Roman" w:hAnsi="Menlo" w:cs="Menlo"/>
          <w:color w:val="C678DD"/>
          <w:sz w:val="18"/>
          <w:szCs w:val="18"/>
          <w:lang w:eastAsia="en-GB"/>
        </w:rPr>
        <w:t>return</w:t>
      </w:r>
      <w:proofErr w:type="spellEnd"/>
      <w:r w:rsidRPr="002750A7">
        <w:rPr>
          <w:rFonts w:ascii="Menlo" w:eastAsia="Times New Roman" w:hAnsi="Menlo" w:cs="Menlo"/>
          <w:color w:val="ABB2BF"/>
          <w:sz w:val="18"/>
          <w:szCs w:val="18"/>
          <w:lang w:eastAsia="en-GB"/>
        </w:rPr>
        <w:t>;</w:t>
      </w:r>
    </w:p>
    <w:p w14:paraId="77DCF5F2" w14:textId="77777777" w:rsidR="00401FA3" w:rsidRPr="002750A7" w:rsidRDefault="00401FA3" w:rsidP="00401FA3">
      <w:pPr>
        <w:shd w:val="clear" w:color="auto" w:fill="282C34"/>
        <w:spacing w:after="0" w:line="270" w:lineRule="atLeast"/>
        <w:jc w:val="left"/>
        <w:rPr>
          <w:rFonts w:ascii="Menlo" w:eastAsia="Times New Roman" w:hAnsi="Menlo" w:cs="Menlo"/>
          <w:color w:val="ABB2BF"/>
          <w:sz w:val="18"/>
          <w:szCs w:val="18"/>
          <w:lang w:eastAsia="en-GB"/>
        </w:rPr>
      </w:pPr>
      <w:r w:rsidRPr="002750A7">
        <w:rPr>
          <w:rFonts w:ascii="Menlo" w:eastAsia="Times New Roman" w:hAnsi="Menlo" w:cs="Menlo"/>
          <w:color w:val="ABB2BF"/>
          <w:sz w:val="18"/>
          <w:szCs w:val="18"/>
          <w:lang w:eastAsia="en-GB"/>
        </w:rPr>
        <w:t xml:space="preserve">    }</w:t>
      </w:r>
    </w:p>
    <w:p w14:paraId="72D431B5" w14:textId="77777777" w:rsidR="00401FA3" w:rsidRPr="002750A7" w:rsidRDefault="00401FA3" w:rsidP="00401FA3">
      <w:pPr>
        <w:shd w:val="clear" w:color="auto" w:fill="282C34"/>
        <w:spacing w:after="0" w:line="270" w:lineRule="atLeast"/>
        <w:jc w:val="left"/>
        <w:rPr>
          <w:rFonts w:ascii="Menlo" w:eastAsia="Times New Roman" w:hAnsi="Menlo" w:cs="Menlo"/>
          <w:color w:val="ABB2BF"/>
          <w:sz w:val="18"/>
          <w:szCs w:val="18"/>
          <w:lang w:eastAsia="en-GB"/>
        </w:rPr>
      </w:pPr>
    </w:p>
    <w:p w14:paraId="5183E311" w14:textId="77777777" w:rsidR="00401FA3" w:rsidRPr="002750A7" w:rsidRDefault="00401FA3" w:rsidP="00401FA3">
      <w:pPr>
        <w:shd w:val="clear" w:color="auto" w:fill="282C34"/>
        <w:spacing w:after="0" w:line="270" w:lineRule="atLeast"/>
        <w:jc w:val="left"/>
        <w:rPr>
          <w:rFonts w:ascii="Menlo" w:eastAsia="Times New Roman" w:hAnsi="Menlo" w:cs="Menlo"/>
          <w:color w:val="ABB2BF"/>
          <w:sz w:val="18"/>
          <w:szCs w:val="18"/>
          <w:lang w:eastAsia="en-GB"/>
        </w:rPr>
      </w:pPr>
      <w:r w:rsidRPr="002750A7">
        <w:rPr>
          <w:rFonts w:ascii="Menlo" w:eastAsia="Times New Roman" w:hAnsi="Menlo" w:cs="Menlo"/>
          <w:color w:val="ABB2BF"/>
          <w:sz w:val="18"/>
          <w:szCs w:val="18"/>
          <w:lang w:eastAsia="en-GB"/>
        </w:rPr>
        <w:t xml:space="preserve">    log.</w:t>
      </w:r>
      <w:r w:rsidRPr="002750A7">
        <w:rPr>
          <w:rFonts w:ascii="Menlo" w:eastAsia="Times New Roman" w:hAnsi="Menlo" w:cs="Menlo"/>
          <w:color w:val="61AFEF"/>
          <w:sz w:val="18"/>
          <w:szCs w:val="18"/>
          <w:lang w:eastAsia="en-GB"/>
        </w:rPr>
        <w:t>info</w:t>
      </w:r>
      <w:r w:rsidRPr="002750A7">
        <w:rPr>
          <w:rFonts w:ascii="Menlo" w:eastAsia="Times New Roman" w:hAnsi="Menlo" w:cs="Menlo"/>
          <w:color w:val="ABB2BF"/>
          <w:sz w:val="18"/>
          <w:szCs w:val="18"/>
          <w:lang w:eastAsia="en-GB"/>
        </w:rPr>
        <w:t>(</w:t>
      </w:r>
      <w:proofErr w:type="spellStart"/>
      <w:r w:rsidRPr="002750A7">
        <w:rPr>
          <w:rFonts w:ascii="Menlo" w:eastAsia="Times New Roman" w:hAnsi="Menlo" w:cs="Menlo"/>
          <w:color w:val="ABB2BF"/>
          <w:sz w:val="18"/>
          <w:szCs w:val="18"/>
          <w:lang w:eastAsia="en-GB"/>
        </w:rPr>
        <w:t>tag</w:t>
      </w:r>
      <w:proofErr w:type="spellEnd"/>
      <w:r w:rsidRPr="002750A7">
        <w:rPr>
          <w:rFonts w:ascii="Menlo" w:eastAsia="Times New Roman" w:hAnsi="Menlo" w:cs="Menlo"/>
          <w:color w:val="ABB2BF"/>
          <w:sz w:val="18"/>
          <w:szCs w:val="18"/>
          <w:lang w:eastAsia="en-GB"/>
        </w:rPr>
        <w:t xml:space="preserve">, </w:t>
      </w:r>
      <w:r w:rsidRPr="002750A7">
        <w:rPr>
          <w:rFonts w:ascii="Menlo" w:eastAsia="Times New Roman" w:hAnsi="Menlo" w:cs="Menlo"/>
          <w:color w:val="98C379"/>
          <w:sz w:val="18"/>
          <w:szCs w:val="18"/>
          <w:lang w:eastAsia="en-GB"/>
        </w:rPr>
        <w:t>`</w:t>
      </w:r>
      <w:proofErr w:type="spellStart"/>
      <w:r w:rsidRPr="002750A7">
        <w:rPr>
          <w:rFonts w:ascii="Menlo" w:eastAsia="Times New Roman" w:hAnsi="Menlo" w:cs="Menlo"/>
          <w:color w:val="98C379"/>
          <w:sz w:val="18"/>
          <w:szCs w:val="18"/>
          <w:lang w:eastAsia="en-GB"/>
        </w:rPr>
        <w:t>Subscribed</w:t>
      </w:r>
      <w:proofErr w:type="spellEnd"/>
      <w:r w:rsidRPr="002750A7">
        <w:rPr>
          <w:rFonts w:ascii="Menlo" w:eastAsia="Times New Roman" w:hAnsi="Menlo" w:cs="Menlo"/>
          <w:color w:val="98C379"/>
          <w:sz w:val="18"/>
          <w:szCs w:val="18"/>
          <w:lang w:eastAsia="en-GB"/>
        </w:rPr>
        <w:t xml:space="preserve"> </w:t>
      </w:r>
      <w:proofErr w:type="spellStart"/>
      <w:r w:rsidRPr="002750A7">
        <w:rPr>
          <w:rFonts w:ascii="Menlo" w:eastAsia="Times New Roman" w:hAnsi="Menlo" w:cs="Menlo"/>
          <w:color w:val="98C379"/>
          <w:sz w:val="18"/>
          <w:szCs w:val="18"/>
          <w:lang w:eastAsia="en-GB"/>
        </w:rPr>
        <w:t>to</w:t>
      </w:r>
      <w:proofErr w:type="spellEnd"/>
      <w:r w:rsidRPr="002750A7">
        <w:rPr>
          <w:rFonts w:ascii="Menlo" w:eastAsia="Times New Roman" w:hAnsi="Menlo" w:cs="Menlo"/>
          <w:color w:val="98C379"/>
          <w:sz w:val="18"/>
          <w:szCs w:val="18"/>
          <w:lang w:eastAsia="en-GB"/>
        </w:rPr>
        <w:t xml:space="preserve"> topic </w:t>
      </w:r>
      <w:r w:rsidRPr="002750A7">
        <w:rPr>
          <w:rFonts w:ascii="Menlo" w:eastAsia="Times New Roman" w:hAnsi="Menlo" w:cs="Menlo"/>
          <w:color w:val="BE5046"/>
          <w:sz w:val="18"/>
          <w:szCs w:val="18"/>
          <w:lang w:eastAsia="en-GB"/>
        </w:rPr>
        <w:t>${</w:t>
      </w:r>
      <w:r w:rsidRPr="002750A7">
        <w:rPr>
          <w:rFonts w:ascii="Menlo" w:eastAsia="Times New Roman" w:hAnsi="Menlo" w:cs="Menlo"/>
          <w:color w:val="ABB2BF"/>
          <w:sz w:val="18"/>
          <w:szCs w:val="18"/>
          <w:lang w:eastAsia="en-GB"/>
        </w:rPr>
        <w:t>topic</w:t>
      </w:r>
      <w:r w:rsidRPr="002750A7">
        <w:rPr>
          <w:rFonts w:ascii="Menlo" w:eastAsia="Times New Roman" w:hAnsi="Menlo" w:cs="Menlo"/>
          <w:color w:val="BE5046"/>
          <w:sz w:val="18"/>
          <w:szCs w:val="18"/>
          <w:lang w:eastAsia="en-GB"/>
        </w:rPr>
        <w:t>}</w:t>
      </w:r>
      <w:r w:rsidRPr="002750A7">
        <w:rPr>
          <w:rFonts w:ascii="Menlo" w:eastAsia="Times New Roman" w:hAnsi="Menlo" w:cs="Menlo"/>
          <w:color w:val="98C379"/>
          <w:sz w:val="18"/>
          <w:szCs w:val="18"/>
          <w:lang w:eastAsia="en-GB"/>
        </w:rPr>
        <w:t xml:space="preserve"> successfully`</w:t>
      </w:r>
      <w:r w:rsidRPr="002750A7">
        <w:rPr>
          <w:rFonts w:ascii="Menlo" w:eastAsia="Times New Roman" w:hAnsi="Menlo" w:cs="Menlo"/>
          <w:color w:val="ABB2BF"/>
          <w:sz w:val="18"/>
          <w:szCs w:val="18"/>
          <w:lang w:eastAsia="en-GB"/>
        </w:rPr>
        <w:t>);</w:t>
      </w:r>
    </w:p>
    <w:p w14:paraId="4BAAD5D2" w14:textId="77777777" w:rsidR="00401FA3" w:rsidRPr="002750A7" w:rsidRDefault="00401FA3" w:rsidP="00401FA3">
      <w:pPr>
        <w:shd w:val="clear" w:color="auto" w:fill="282C34"/>
        <w:spacing w:after="0" w:line="270" w:lineRule="atLeast"/>
        <w:jc w:val="left"/>
        <w:rPr>
          <w:rFonts w:ascii="Menlo" w:eastAsia="Times New Roman" w:hAnsi="Menlo" w:cs="Menlo"/>
          <w:color w:val="ABB2BF"/>
          <w:sz w:val="18"/>
          <w:szCs w:val="18"/>
          <w:lang w:eastAsia="en-GB"/>
        </w:rPr>
      </w:pPr>
      <w:r w:rsidRPr="002750A7">
        <w:rPr>
          <w:rFonts w:ascii="Menlo" w:eastAsia="Times New Roman" w:hAnsi="Menlo" w:cs="Menlo"/>
          <w:color w:val="ABB2BF"/>
          <w:sz w:val="18"/>
          <w:szCs w:val="18"/>
          <w:lang w:eastAsia="en-GB"/>
        </w:rPr>
        <w:t xml:space="preserve">  });</w:t>
      </w:r>
    </w:p>
    <w:p w14:paraId="73D9C08A" w14:textId="77777777" w:rsidR="00401FA3" w:rsidRPr="002750A7" w:rsidRDefault="00401FA3" w:rsidP="00401FA3">
      <w:pPr>
        <w:shd w:val="clear" w:color="auto" w:fill="282C34"/>
        <w:spacing w:after="0" w:line="270" w:lineRule="atLeast"/>
        <w:jc w:val="left"/>
        <w:rPr>
          <w:rFonts w:ascii="Menlo" w:eastAsia="Times New Roman" w:hAnsi="Menlo" w:cs="Menlo"/>
          <w:color w:val="ABB2BF"/>
          <w:sz w:val="18"/>
          <w:szCs w:val="18"/>
          <w:lang w:eastAsia="en-GB"/>
        </w:rPr>
      </w:pPr>
      <w:r w:rsidRPr="002750A7">
        <w:rPr>
          <w:rFonts w:ascii="Menlo" w:eastAsia="Times New Roman" w:hAnsi="Menlo" w:cs="Menlo"/>
          <w:color w:val="ABB2BF"/>
          <w:sz w:val="18"/>
          <w:szCs w:val="18"/>
          <w:lang w:eastAsia="en-GB"/>
        </w:rPr>
        <w:t>});</w:t>
      </w:r>
    </w:p>
    <w:p w14:paraId="03BC5384" w14:textId="77777777" w:rsidR="00401FA3" w:rsidRPr="002750A7" w:rsidRDefault="00401FA3" w:rsidP="00401FA3">
      <w:pPr>
        <w:shd w:val="clear" w:color="auto" w:fill="282C34"/>
        <w:spacing w:after="0" w:line="270" w:lineRule="atLeast"/>
        <w:jc w:val="left"/>
        <w:rPr>
          <w:rFonts w:ascii="Menlo" w:eastAsia="Times New Roman" w:hAnsi="Menlo" w:cs="Menlo"/>
          <w:color w:val="ABB2BF"/>
          <w:sz w:val="18"/>
          <w:szCs w:val="18"/>
          <w:lang w:eastAsia="en-GB"/>
        </w:rPr>
      </w:pPr>
    </w:p>
    <w:p w14:paraId="6ADC9949" w14:textId="77777777" w:rsidR="00401FA3" w:rsidRPr="002750A7" w:rsidRDefault="00401FA3" w:rsidP="00401FA3">
      <w:pPr>
        <w:shd w:val="clear" w:color="auto" w:fill="282C34"/>
        <w:spacing w:after="0" w:line="270" w:lineRule="atLeast"/>
        <w:jc w:val="left"/>
        <w:rPr>
          <w:rFonts w:ascii="Menlo" w:eastAsia="Times New Roman" w:hAnsi="Menlo" w:cs="Menlo"/>
          <w:color w:val="ABB2BF"/>
          <w:sz w:val="18"/>
          <w:szCs w:val="18"/>
          <w:lang w:eastAsia="en-GB"/>
        </w:rPr>
      </w:pPr>
      <w:proofErr w:type="spellStart"/>
      <w:r w:rsidRPr="002750A7">
        <w:rPr>
          <w:rFonts w:ascii="Menlo" w:eastAsia="Times New Roman" w:hAnsi="Menlo" w:cs="Menlo"/>
          <w:color w:val="ABB2BF"/>
          <w:sz w:val="18"/>
          <w:szCs w:val="18"/>
          <w:lang w:eastAsia="en-GB"/>
        </w:rPr>
        <w:t>client.</w:t>
      </w:r>
      <w:r w:rsidRPr="002750A7">
        <w:rPr>
          <w:rFonts w:ascii="Menlo" w:eastAsia="Times New Roman" w:hAnsi="Menlo" w:cs="Menlo"/>
          <w:color w:val="61AFEF"/>
          <w:sz w:val="18"/>
          <w:szCs w:val="18"/>
          <w:lang w:eastAsia="en-GB"/>
        </w:rPr>
        <w:t>on</w:t>
      </w:r>
      <w:proofErr w:type="spellEnd"/>
      <w:r w:rsidRPr="002750A7">
        <w:rPr>
          <w:rFonts w:ascii="Menlo" w:eastAsia="Times New Roman" w:hAnsi="Menlo" w:cs="Menlo"/>
          <w:color w:val="ABB2BF"/>
          <w:sz w:val="18"/>
          <w:szCs w:val="18"/>
          <w:lang w:eastAsia="en-GB"/>
        </w:rPr>
        <w:t>(</w:t>
      </w:r>
      <w:r w:rsidRPr="002750A7">
        <w:rPr>
          <w:rFonts w:ascii="Menlo" w:eastAsia="Times New Roman" w:hAnsi="Menlo" w:cs="Menlo"/>
          <w:color w:val="98C379"/>
          <w:sz w:val="18"/>
          <w:szCs w:val="18"/>
          <w:lang w:eastAsia="en-GB"/>
        </w:rPr>
        <w:t>"</w:t>
      </w:r>
      <w:proofErr w:type="spellStart"/>
      <w:r w:rsidRPr="002750A7">
        <w:rPr>
          <w:rFonts w:ascii="Menlo" w:eastAsia="Times New Roman" w:hAnsi="Menlo" w:cs="Menlo"/>
          <w:color w:val="98C379"/>
          <w:sz w:val="18"/>
          <w:szCs w:val="18"/>
          <w:lang w:eastAsia="en-GB"/>
        </w:rPr>
        <w:t>message</w:t>
      </w:r>
      <w:proofErr w:type="spellEnd"/>
      <w:r w:rsidRPr="002750A7">
        <w:rPr>
          <w:rFonts w:ascii="Menlo" w:eastAsia="Times New Roman" w:hAnsi="Menlo" w:cs="Menlo"/>
          <w:color w:val="98C379"/>
          <w:sz w:val="18"/>
          <w:szCs w:val="18"/>
          <w:lang w:eastAsia="en-GB"/>
        </w:rPr>
        <w:t>"</w:t>
      </w:r>
      <w:r w:rsidRPr="002750A7">
        <w:rPr>
          <w:rFonts w:ascii="Menlo" w:eastAsia="Times New Roman" w:hAnsi="Menlo" w:cs="Menlo"/>
          <w:color w:val="ABB2BF"/>
          <w:sz w:val="18"/>
          <w:szCs w:val="18"/>
          <w:lang w:eastAsia="en-GB"/>
        </w:rPr>
        <w:t>, (topic</w:t>
      </w:r>
      <w:r w:rsidRPr="002750A7">
        <w:rPr>
          <w:rFonts w:ascii="Menlo" w:eastAsia="Times New Roman" w:hAnsi="Menlo" w:cs="Menlo"/>
          <w:color w:val="56B6C2"/>
          <w:sz w:val="18"/>
          <w:szCs w:val="18"/>
          <w:lang w:eastAsia="en-GB"/>
        </w:rPr>
        <w:t>:</w:t>
      </w:r>
      <w:r w:rsidRPr="002750A7">
        <w:rPr>
          <w:rFonts w:ascii="Menlo" w:eastAsia="Times New Roman" w:hAnsi="Menlo" w:cs="Menlo"/>
          <w:color w:val="ABB2BF"/>
          <w:sz w:val="18"/>
          <w:szCs w:val="18"/>
          <w:lang w:eastAsia="en-GB"/>
        </w:rPr>
        <w:t xml:space="preserve"> </w:t>
      </w:r>
      <w:proofErr w:type="spellStart"/>
      <w:r w:rsidRPr="002750A7">
        <w:rPr>
          <w:rFonts w:ascii="Menlo" w:eastAsia="Times New Roman" w:hAnsi="Menlo" w:cs="Menlo"/>
          <w:color w:val="56B6C2"/>
          <w:sz w:val="18"/>
          <w:szCs w:val="18"/>
          <w:lang w:eastAsia="en-GB"/>
        </w:rPr>
        <w:t>string</w:t>
      </w:r>
      <w:proofErr w:type="spellEnd"/>
      <w:r w:rsidRPr="002750A7">
        <w:rPr>
          <w:rFonts w:ascii="Menlo" w:eastAsia="Times New Roman" w:hAnsi="Menlo" w:cs="Menlo"/>
          <w:color w:val="ABB2BF"/>
          <w:sz w:val="18"/>
          <w:szCs w:val="18"/>
          <w:lang w:eastAsia="en-GB"/>
        </w:rPr>
        <w:t xml:space="preserve">, </w:t>
      </w:r>
      <w:proofErr w:type="spellStart"/>
      <w:r w:rsidRPr="002750A7">
        <w:rPr>
          <w:rFonts w:ascii="Menlo" w:eastAsia="Times New Roman" w:hAnsi="Menlo" w:cs="Menlo"/>
          <w:color w:val="ABB2BF"/>
          <w:sz w:val="18"/>
          <w:szCs w:val="18"/>
          <w:lang w:eastAsia="en-GB"/>
        </w:rPr>
        <w:t>payload</w:t>
      </w:r>
      <w:proofErr w:type="spellEnd"/>
      <w:r w:rsidRPr="002750A7">
        <w:rPr>
          <w:rFonts w:ascii="Menlo" w:eastAsia="Times New Roman" w:hAnsi="Menlo" w:cs="Menlo"/>
          <w:color w:val="56B6C2"/>
          <w:sz w:val="18"/>
          <w:szCs w:val="18"/>
          <w:lang w:eastAsia="en-GB"/>
        </w:rPr>
        <w:t>:</w:t>
      </w:r>
      <w:r w:rsidRPr="002750A7">
        <w:rPr>
          <w:rFonts w:ascii="Menlo" w:eastAsia="Times New Roman" w:hAnsi="Menlo" w:cs="Menlo"/>
          <w:color w:val="ABB2BF"/>
          <w:sz w:val="18"/>
          <w:szCs w:val="18"/>
          <w:lang w:eastAsia="en-GB"/>
        </w:rPr>
        <w:t xml:space="preserve"> </w:t>
      </w:r>
      <w:r w:rsidRPr="002750A7">
        <w:rPr>
          <w:rFonts w:ascii="Menlo" w:eastAsia="Times New Roman" w:hAnsi="Menlo" w:cs="Menlo"/>
          <w:color w:val="E5C07B"/>
          <w:sz w:val="18"/>
          <w:szCs w:val="18"/>
          <w:lang w:eastAsia="en-GB"/>
        </w:rPr>
        <w:t>Buffer</w:t>
      </w:r>
      <w:r w:rsidRPr="002750A7">
        <w:rPr>
          <w:rFonts w:ascii="Menlo" w:eastAsia="Times New Roman" w:hAnsi="Menlo" w:cs="Menlo"/>
          <w:color w:val="ABB2BF"/>
          <w:sz w:val="18"/>
          <w:szCs w:val="18"/>
          <w:lang w:eastAsia="en-GB"/>
        </w:rPr>
        <w:t xml:space="preserve">) </w:t>
      </w:r>
      <w:r w:rsidRPr="002750A7">
        <w:rPr>
          <w:rFonts w:ascii="Menlo" w:eastAsia="Times New Roman" w:hAnsi="Menlo" w:cs="Menlo"/>
          <w:color w:val="C678DD"/>
          <w:sz w:val="18"/>
          <w:szCs w:val="18"/>
          <w:lang w:eastAsia="en-GB"/>
        </w:rPr>
        <w:t>=&gt;</w:t>
      </w:r>
      <w:r w:rsidRPr="002750A7">
        <w:rPr>
          <w:rFonts w:ascii="Menlo" w:eastAsia="Times New Roman" w:hAnsi="Menlo" w:cs="Menlo"/>
          <w:color w:val="ABB2BF"/>
          <w:sz w:val="18"/>
          <w:szCs w:val="18"/>
          <w:lang w:eastAsia="en-GB"/>
        </w:rPr>
        <w:t xml:space="preserve"> {</w:t>
      </w:r>
    </w:p>
    <w:p w14:paraId="2BF17769" w14:textId="77777777" w:rsidR="00401FA3" w:rsidRPr="002750A7" w:rsidRDefault="00401FA3" w:rsidP="00401FA3">
      <w:pPr>
        <w:shd w:val="clear" w:color="auto" w:fill="282C34"/>
        <w:spacing w:after="0" w:line="270" w:lineRule="atLeast"/>
        <w:jc w:val="left"/>
        <w:rPr>
          <w:rFonts w:ascii="Menlo" w:eastAsia="Times New Roman" w:hAnsi="Menlo" w:cs="Menlo"/>
          <w:color w:val="ABB2BF"/>
          <w:sz w:val="18"/>
          <w:szCs w:val="18"/>
          <w:lang w:eastAsia="en-GB"/>
        </w:rPr>
      </w:pPr>
      <w:r w:rsidRPr="002750A7">
        <w:rPr>
          <w:rFonts w:ascii="Menlo" w:eastAsia="Times New Roman" w:hAnsi="Menlo" w:cs="Menlo"/>
          <w:color w:val="ABB2BF"/>
          <w:sz w:val="18"/>
          <w:szCs w:val="18"/>
          <w:lang w:eastAsia="en-GB"/>
        </w:rPr>
        <w:t xml:space="preserve">  log.</w:t>
      </w:r>
      <w:r w:rsidRPr="002750A7">
        <w:rPr>
          <w:rFonts w:ascii="Menlo" w:eastAsia="Times New Roman" w:hAnsi="Menlo" w:cs="Menlo"/>
          <w:color w:val="61AFEF"/>
          <w:sz w:val="18"/>
          <w:szCs w:val="18"/>
          <w:lang w:eastAsia="en-GB"/>
        </w:rPr>
        <w:t>info</w:t>
      </w:r>
      <w:r w:rsidRPr="002750A7">
        <w:rPr>
          <w:rFonts w:ascii="Menlo" w:eastAsia="Times New Roman" w:hAnsi="Menlo" w:cs="Menlo"/>
          <w:color w:val="ABB2BF"/>
          <w:sz w:val="18"/>
          <w:szCs w:val="18"/>
          <w:lang w:eastAsia="en-GB"/>
        </w:rPr>
        <w:t>(</w:t>
      </w:r>
      <w:proofErr w:type="spellStart"/>
      <w:r w:rsidRPr="002750A7">
        <w:rPr>
          <w:rFonts w:ascii="Menlo" w:eastAsia="Times New Roman" w:hAnsi="Menlo" w:cs="Menlo"/>
          <w:color w:val="ABB2BF"/>
          <w:sz w:val="18"/>
          <w:szCs w:val="18"/>
          <w:lang w:eastAsia="en-GB"/>
        </w:rPr>
        <w:t>tag</w:t>
      </w:r>
      <w:proofErr w:type="spellEnd"/>
      <w:r w:rsidRPr="002750A7">
        <w:rPr>
          <w:rFonts w:ascii="Menlo" w:eastAsia="Times New Roman" w:hAnsi="Menlo" w:cs="Menlo"/>
          <w:color w:val="ABB2BF"/>
          <w:sz w:val="18"/>
          <w:szCs w:val="18"/>
          <w:lang w:eastAsia="en-GB"/>
        </w:rPr>
        <w:t xml:space="preserve">, </w:t>
      </w:r>
      <w:r w:rsidRPr="002750A7">
        <w:rPr>
          <w:rFonts w:ascii="Menlo" w:eastAsia="Times New Roman" w:hAnsi="Menlo" w:cs="Menlo"/>
          <w:color w:val="98C379"/>
          <w:sz w:val="18"/>
          <w:szCs w:val="18"/>
          <w:lang w:eastAsia="en-GB"/>
        </w:rPr>
        <w:t>`</w:t>
      </w:r>
      <w:proofErr w:type="spellStart"/>
      <w:r w:rsidRPr="002750A7">
        <w:rPr>
          <w:rFonts w:ascii="Menlo" w:eastAsia="Times New Roman" w:hAnsi="Menlo" w:cs="Menlo"/>
          <w:color w:val="98C379"/>
          <w:sz w:val="18"/>
          <w:szCs w:val="18"/>
          <w:lang w:eastAsia="en-GB"/>
        </w:rPr>
        <w:t>Message</w:t>
      </w:r>
      <w:proofErr w:type="spellEnd"/>
      <w:r w:rsidRPr="002750A7">
        <w:rPr>
          <w:rFonts w:ascii="Menlo" w:eastAsia="Times New Roman" w:hAnsi="Menlo" w:cs="Menlo"/>
          <w:color w:val="98C379"/>
          <w:sz w:val="18"/>
          <w:szCs w:val="18"/>
          <w:lang w:eastAsia="en-GB"/>
        </w:rPr>
        <w:t xml:space="preserve"> </w:t>
      </w:r>
      <w:proofErr w:type="spellStart"/>
      <w:r w:rsidRPr="002750A7">
        <w:rPr>
          <w:rFonts w:ascii="Menlo" w:eastAsia="Times New Roman" w:hAnsi="Menlo" w:cs="Menlo"/>
          <w:color w:val="98C379"/>
          <w:sz w:val="18"/>
          <w:szCs w:val="18"/>
          <w:lang w:eastAsia="en-GB"/>
        </w:rPr>
        <w:t>from</w:t>
      </w:r>
      <w:proofErr w:type="spellEnd"/>
      <w:r w:rsidRPr="002750A7">
        <w:rPr>
          <w:rFonts w:ascii="Menlo" w:eastAsia="Times New Roman" w:hAnsi="Menlo" w:cs="Menlo"/>
          <w:color w:val="98C379"/>
          <w:sz w:val="18"/>
          <w:szCs w:val="18"/>
          <w:lang w:eastAsia="en-GB"/>
        </w:rPr>
        <w:t xml:space="preserve"> topic </w:t>
      </w:r>
      <w:r w:rsidRPr="002750A7">
        <w:rPr>
          <w:rFonts w:ascii="Menlo" w:eastAsia="Times New Roman" w:hAnsi="Menlo" w:cs="Menlo"/>
          <w:color w:val="BE5046"/>
          <w:sz w:val="18"/>
          <w:szCs w:val="18"/>
          <w:lang w:eastAsia="en-GB"/>
        </w:rPr>
        <w:t>${</w:t>
      </w:r>
      <w:r w:rsidRPr="002750A7">
        <w:rPr>
          <w:rFonts w:ascii="Menlo" w:eastAsia="Times New Roman" w:hAnsi="Menlo" w:cs="Menlo"/>
          <w:color w:val="ABB2BF"/>
          <w:sz w:val="18"/>
          <w:szCs w:val="18"/>
          <w:lang w:eastAsia="en-GB"/>
        </w:rPr>
        <w:t>topic</w:t>
      </w:r>
      <w:r w:rsidRPr="002750A7">
        <w:rPr>
          <w:rFonts w:ascii="Menlo" w:eastAsia="Times New Roman" w:hAnsi="Menlo" w:cs="Menlo"/>
          <w:color w:val="BE5046"/>
          <w:sz w:val="18"/>
          <w:szCs w:val="18"/>
          <w:lang w:eastAsia="en-GB"/>
        </w:rPr>
        <w:t>}</w:t>
      </w:r>
      <w:r w:rsidRPr="002750A7">
        <w:rPr>
          <w:rFonts w:ascii="Menlo" w:eastAsia="Times New Roman" w:hAnsi="Menlo" w:cs="Menlo"/>
          <w:color w:val="98C379"/>
          <w:sz w:val="18"/>
          <w:szCs w:val="18"/>
          <w:lang w:eastAsia="en-GB"/>
        </w:rPr>
        <w:t xml:space="preserve"> </w:t>
      </w:r>
      <w:proofErr w:type="spellStart"/>
      <w:r w:rsidRPr="002750A7">
        <w:rPr>
          <w:rFonts w:ascii="Menlo" w:eastAsia="Times New Roman" w:hAnsi="Menlo" w:cs="Menlo"/>
          <w:color w:val="98C379"/>
          <w:sz w:val="18"/>
          <w:szCs w:val="18"/>
          <w:lang w:eastAsia="en-GB"/>
        </w:rPr>
        <w:t>has</w:t>
      </w:r>
      <w:proofErr w:type="spellEnd"/>
      <w:r w:rsidRPr="002750A7">
        <w:rPr>
          <w:rFonts w:ascii="Menlo" w:eastAsia="Times New Roman" w:hAnsi="Menlo" w:cs="Menlo"/>
          <w:color w:val="98C379"/>
          <w:sz w:val="18"/>
          <w:szCs w:val="18"/>
          <w:lang w:eastAsia="en-GB"/>
        </w:rPr>
        <w:t xml:space="preserve"> </w:t>
      </w:r>
      <w:proofErr w:type="spellStart"/>
      <w:r w:rsidRPr="002750A7">
        <w:rPr>
          <w:rFonts w:ascii="Menlo" w:eastAsia="Times New Roman" w:hAnsi="Menlo" w:cs="Menlo"/>
          <w:color w:val="98C379"/>
          <w:sz w:val="18"/>
          <w:szCs w:val="18"/>
          <w:lang w:eastAsia="en-GB"/>
        </w:rPr>
        <w:t>arrived</w:t>
      </w:r>
      <w:proofErr w:type="spellEnd"/>
      <w:r w:rsidRPr="002750A7">
        <w:rPr>
          <w:rFonts w:ascii="Menlo" w:eastAsia="Times New Roman" w:hAnsi="Menlo" w:cs="Menlo"/>
          <w:color w:val="98C379"/>
          <w:sz w:val="18"/>
          <w:szCs w:val="18"/>
          <w:lang w:eastAsia="en-GB"/>
        </w:rPr>
        <w:t>`</w:t>
      </w:r>
      <w:r w:rsidRPr="002750A7">
        <w:rPr>
          <w:rFonts w:ascii="Menlo" w:eastAsia="Times New Roman" w:hAnsi="Menlo" w:cs="Menlo"/>
          <w:color w:val="ABB2BF"/>
          <w:sz w:val="18"/>
          <w:szCs w:val="18"/>
          <w:lang w:eastAsia="en-GB"/>
        </w:rPr>
        <w:t>);</w:t>
      </w:r>
    </w:p>
    <w:p w14:paraId="697ED494" w14:textId="77777777" w:rsidR="00401FA3" w:rsidRPr="002750A7" w:rsidRDefault="00401FA3" w:rsidP="00401FA3">
      <w:pPr>
        <w:shd w:val="clear" w:color="auto" w:fill="282C34"/>
        <w:spacing w:after="0" w:line="270" w:lineRule="atLeast"/>
        <w:jc w:val="left"/>
        <w:rPr>
          <w:rFonts w:ascii="Menlo" w:eastAsia="Times New Roman" w:hAnsi="Menlo" w:cs="Menlo"/>
          <w:color w:val="ABB2BF"/>
          <w:sz w:val="18"/>
          <w:szCs w:val="18"/>
          <w:lang w:eastAsia="en-GB"/>
        </w:rPr>
      </w:pPr>
      <w:r w:rsidRPr="002750A7">
        <w:rPr>
          <w:rFonts w:ascii="Menlo" w:eastAsia="Times New Roman" w:hAnsi="Menlo" w:cs="Menlo"/>
          <w:color w:val="ABB2BF"/>
          <w:sz w:val="18"/>
          <w:szCs w:val="18"/>
          <w:lang w:eastAsia="en-GB"/>
        </w:rPr>
        <w:t xml:space="preserve">  log.</w:t>
      </w:r>
      <w:r w:rsidRPr="002750A7">
        <w:rPr>
          <w:rFonts w:ascii="Menlo" w:eastAsia="Times New Roman" w:hAnsi="Menlo" w:cs="Menlo"/>
          <w:color w:val="61AFEF"/>
          <w:sz w:val="18"/>
          <w:szCs w:val="18"/>
          <w:lang w:eastAsia="en-GB"/>
        </w:rPr>
        <w:t>info</w:t>
      </w:r>
      <w:r w:rsidRPr="002750A7">
        <w:rPr>
          <w:rFonts w:ascii="Menlo" w:eastAsia="Times New Roman" w:hAnsi="Menlo" w:cs="Menlo"/>
          <w:color w:val="ABB2BF"/>
          <w:sz w:val="18"/>
          <w:szCs w:val="18"/>
          <w:lang w:eastAsia="en-GB"/>
        </w:rPr>
        <w:t>(</w:t>
      </w:r>
      <w:proofErr w:type="spellStart"/>
      <w:r w:rsidRPr="002750A7">
        <w:rPr>
          <w:rFonts w:ascii="Menlo" w:eastAsia="Times New Roman" w:hAnsi="Menlo" w:cs="Menlo"/>
          <w:color w:val="ABB2BF"/>
          <w:sz w:val="18"/>
          <w:szCs w:val="18"/>
          <w:lang w:eastAsia="en-GB"/>
        </w:rPr>
        <w:t>tag</w:t>
      </w:r>
      <w:proofErr w:type="spellEnd"/>
      <w:r w:rsidRPr="002750A7">
        <w:rPr>
          <w:rFonts w:ascii="Menlo" w:eastAsia="Times New Roman" w:hAnsi="Menlo" w:cs="Menlo"/>
          <w:color w:val="ABB2BF"/>
          <w:sz w:val="18"/>
          <w:szCs w:val="18"/>
          <w:lang w:eastAsia="en-GB"/>
        </w:rPr>
        <w:t xml:space="preserve">, </w:t>
      </w:r>
      <w:r w:rsidRPr="002750A7">
        <w:rPr>
          <w:rFonts w:ascii="Menlo" w:eastAsia="Times New Roman" w:hAnsi="Menlo" w:cs="Menlo"/>
          <w:color w:val="98C379"/>
          <w:sz w:val="18"/>
          <w:szCs w:val="18"/>
          <w:lang w:eastAsia="en-GB"/>
        </w:rPr>
        <w:t xml:space="preserve">`Content: </w:t>
      </w:r>
      <w:r w:rsidRPr="002750A7">
        <w:rPr>
          <w:rFonts w:ascii="Menlo" w:eastAsia="Times New Roman" w:hAnsi="Menlo" w:cs="Menlo"/>
          <w:color w:val="BE5046"/>
          <w:sz w:val="18"/>
          <w:szCs w:val="18"/>
          <w:lang w:eastAsia="en-GB"/>
        </w:rPr>
        <w:t>${</w:t>
      </w:r>
      <w:proofErr w:type="spellStart"/>
      <w:r w:rsidRPr="002750A7">
        <w:rPr>
          <w:rFonts w:ascii="Menlo" w:eastAsia="Times New Roman" w:hAnsi="Menlo" w:cs="Menlo"/>
          <w:color w:val="ABB2BF"/>
          <w:sz w:val="18"/>
          <w:szCs w:val="18"/>
          <w:lang w:eastAsia="en-GB"/>
        </w:rPr>
        <w:t>payload</w:t>
      </w:r>
      <w:r w:rsidRPr="002750A7">
        <w:rPr>
          <w:rFonts w:ascii="Menlo" w:eastAsia="Times New Roman" w:hAnsi="Menlo" w:cs="Menlo"/>
          <w:color w:val="98C379"/>
          <w:sz w:val="18"/>
          <w:szCs w:val="18"/>
          <w:lang w:eastAsia="en-GB"/>
        </w:rPr>
        <w:t>.</w:t>
      </w:r>
      <w:r w:rsidRPr="002750A7">
        <w:rPr>
          <w:rFonts w:ascii="Menlo" w:eastAsia="Times New Roman" w:hAnsi="Menlo" w:cs="Menlo"/>
          <w:color w:val="61AFEF"/>
          <w:sz w:val="18"/>
          <w:szCs w:val="18"/>
          <w:lang w:eastAsia="en-GB"/>
        </w:rPr>
        <w:t>toString</w:t>
      </w:r>
      <w:proofErr w:type="spellEnd"/>
      <w:r w:rsidRPr="002750A7">
        <w:rPr>
          <w:rFonts w:ascii="Menlo" w:eastAsia="Times New Roman" w:hAnsi="Menlo" w:cs="Menlo"/>
          <w:color w:val="ABB2BF"/>
          <w:sz w:val="18"/>
          <w:szCs w:val="18"/>
          <w:lang w:eastAsia="en-GB"/>
        </w:rPr>
        <w:t>()</w:t>
      </w:r>
      <w:r w:rsidRPr="002750A7">
        <w:rPr>
          <w:rFonts w:ascii="Menlo" w:eastAsia="Times New Roman" w:hAnsi="Menlo" w:cs="Menlo"/>
          <w:color w:val="BE5046"/>
          <w:sz w:val="18"/>
          <w:szCs w:val="18"/>
          <w:lang w:eastAsia="en-GB"/>
        </w:rPr>
        <w:t>}</w:t>
      </w:r>
      <w:r w:rsidRPr="002750A7">
        <w:rPr>
          <w:rFonts w:ascii="Menlo" w:eastAsia="Times New Roman" w:hAnsi="Menlo" w:cs="Menlo"/>
          <w:color w:val="98C379"/>
          <w:sz w:val="18"/>
          <w:szCs w:val="18"/>
          <w:lang w:eastAsia="en-GB"/>
        </w:rPr>
        <w:t>`</w:t>
      </w:r>
      <w:r w:rsidRPr="002750A7">
        <w:rPr>
          <w:rFonts w:ascii="Menlo" w:eastAsia="Times New Roman" w:hAnsi="Menlo" w:cs="Menlo"/>
          <w:color w:val="ABB2BF"/>
          <w:sz w:val="18"/>
          <w:szCs w:val="18"/>
          <w:lang w:eastAsia="en-GB"/>
        </w:rPr>
        <w:t>);</w:t>
      </w:r>
    </w:p>
    <w:p w14:paraId="41AE1F03" w14:textId="77777777" w:rsidR="00401FA3" w:rsidRPr="002750A7" w:rsidRDefault="00401FA3" w:rsidP="00401FA3">
      <w:pPr>
        <w:shd w:val="clear" w:color="auto" w:fill="282C34"/>
        <w:spacing w:after="0" w:line="270" w:lineRule="atLeast"/>
        <w:jc w:val="left"/>
        <w:rPr>
          <w:rFonts w:ascii="Menlo" w:eastAsia="Times New Roman" w:hAnsi="Menlo" w:cs="Menlo"/>
          <w:color w:val="ABB2BF"/>
          <w:sz w:val="18"/>
          <w:szCs w:val="18"/>
          <w:lang w:eastAsia="en-GB"/>
        </w:rPr>
      </w:pPr>
    </w:p>
    <w:p w14:paraId="4FE8897C" w14:textId="77777777" w:rsidR="00401FA3" w:rsidRPr="002750A7" w:rsidRDefault="00401FA3" w:rsidP="00401FA3">
      <w:pPr>
        <w:shd w:val="clear" w:color="auto" w:fill="282C34"/>
        <w:spacing w:after="0" w:line="270" w:lineRule="atLeast"/>
        <w:jc w:val="left"/>
        <w:rPr>
          <w:rFonts w:ascii="Menlo" w:eastAsia="Times New Roman" w:hAnsi="Menlo" w:cs="Menlo"/>
          <w:color w:val="ABB2BF"/>
          <w:sz w:val="18"/>
          <w:szCs w:val="18"/>
          <w:lang w:eastAsia="en-GB"/>
        </w:rPr>
      </w:pPr>
      <w:r w:rsidRPr="002750A7">
        <w:rPr>
          <w:rFonts w:ascii="Menlo" w:eastAsia="Times New Roman" w:hAnsi="Menlo" w:cs="Menlo"/>
          <w:color w:val="ABB2BF"/>
          <w:sz w:val="18"/>
          <w:szCs w:val="18"/>
          <w:lang w:eastAsia="en-GB"/>
        </w:rPr>
        <w:t xml:space="preserve">  </w:t>
      </w:r>
      <w:proofErr w:type="spellStart"/>
      <w:r w:rsidRPr="002750A7">
        <w:rPr>
          <w:rFonts w:ascii="Menlo" w:eastAsia="Times New Roman" w:hAnsi="Menlo" w:cs="Menlo"/>
          <w:color w:val="61AFEF"/>
          <w:sz w:val="18"/>
          <w:szCs w:val="18"/>
          <w:lang w:eastAsia="en-GB"/>
        </w:rPr>
        <w:t>postMessageToGw</w:t>
      </w:r>
      <w:proofErr w:type="spellEnd"/>
      <w:r w:rsidRPr="002750A7">
        <w:rPr>
          <w:rFonts w:ascii="Menlo" w:eastAsia="Times New Roman" w:hAnsi="Menlo" w:cs="Menlo"/>
          <w:color w:val="ABB2BF"/>
          <w:sz w:val="18"/>
          <w:szCs w:val="18"/>
          <w:lang w:eastAsia="en-GB"/>
        </w:rPr>
        <w:t>(</w:t>
      </w:r>
      <w:proofErr w:type="spellStart"/>
      <w:r w:rsidRPr="002750A7">
        <w:rPr>
          <w:rFonts w:ascii="Menlo" w:eastAsia="Times New Roman" w:hAnsi="Menlo" w:cs="Menlo"/>
          <w:color w:val="D19A66"/>
          <w:sz w:val="18"/>
          <w:szCs w:val="18"/>
          <w:lang w:eastAsia="en-GB"/>
        </w:rPr>
        <w:t>JSON</w:t>
      </w:r>
      <w:r w:rsidRPr="002750A7">
        <w:rPr>
          <w:rFonts w:ascii="Menlo" w:eastAsia="Times New Roman" w:hAnsi="Menlo" w:cs="Menlo"/>
          <w:color w:val="ABB2BF"/>
          <w:sz w:val="18"/>
          <w:szCs w:val="18"/>
          <w:lang w:eastAsia="en-GB"/>
        </w:rPr>
        <w:t>.</w:t>
      </w:r>
      <w:r w:rsidRPr="002750A7">
        <w:rPr>
          <w:rFonts w:ascii="Menlo" w:eastAsia="Times New Roman" w:hAnsi="Menlo" w:cs="Menlo"/>
          <w:color w:val="61AFEF"/>
          <w:sz w:val="18"/>
          <w:szCs w:val="18"/>
          <w:lang w:eastAsia="en-GB"/>
        </w:rPr>
        <w:t>parse</w:t>
      </w:r>
      <w:proofErr w:type="spellEnd"/>
      <w:r w:rsidRPr="002750A7">
        <w:rPr>
          <w:rFonts w:ascii="Menlo" w:eastAsia="Times New Roman" w:hAnsi="Menlo" w:cs="Menlo"/>
          <w:color w:val="ABB2BF"/>
          <w:sz w:val="18"/>
          <w:szCs w:val="18"/>
          <w:lang w:eastAsia="en-GB"/>
        </w:rPr>
        <w:t>(</w:t>
      </w:r>
      <w:proofErr w:type="spellStart"/>
      <w:r w:rsidRPr="002750A7">
        <w:rPr>
          <w:rFonts w:ascii="Menlo" w:eastAsia="Times New Roman" w:hAnsi="Menlo" w:cs="Menlo"/>
          <w:color w:val="ABB2BF"/>
          <w:sz w:val="18"/>
          <w:szCs w:val="18"/>
          <w:lang w:eastAsia="en-GB"/>
        </w:rPr>
        <w:t>payload.</w:t>
      </w:r>
      <w:r w:rsidRPr="002750A7">
        <w:rPr>
          <w:rFonts w:ascii="Menlo" w:eastAsia="Times New Roman" w:hAnsi="Menlo" w:cs="Menlo"/>
          <w:color w:val="61AFEF"/>
          <w:sz w:val="18"/>
          <w:szCs w:val="18"/>
          <w:lang w:eastAsia="en-GB"/>
        </w:rPr>
        <w:t>toString</w:t>
      </w:r>
      <w:proofErr w:type="spellEnd"/>
      <w:r w:rsidRPr="002750A7">
        <w:rPr>
          <w:rFonts w:ascii="Menlo" w:eastAsia="Times New Roman" w:hAnsi="Menlo" w:cs="Menlo"/>
          <w:color w:val="ABB2BF"/>
          <w:sz w:val="18"/>
          <w:szCs w:val="18"/>
          <w:lang w:eastAsia="en-GB"/>
        </w:rPr>
        <w:t xml:space="preserve">()) as </w:t>
      </w:r>
      <w:proofErr w:type="spellStart"/>
      <w:r w:rsidRPr="002750A7">
        <w:rPr>
          <w:rFonts w:ascii="Menlo" w:eastAsia="Times New Roman" w:hAnsi="Menlo" w:cs="Menlo"/>
          <w:color w:val="E5C07B"/>
          <w:sz w:val="18"/>
          <w:szCs w:val="18"/>
          <w:lang w:eastAsia="en-GB"/>
        </w:rPr>
        <w:t>Payload</w:t>
      </w:r>
      <w:proofErr w:type="spellEnd"/>
      <w:r w:rsidRPr="002750A7">
        <w:rPr>
          <w:rFonts w:ascii="Menlo" w:eastAsia="Times New Roman" w:hAnsi="Menlo" w:cs="Menlo"/>
          <w:color w:val="ABB2BF"/>
          <w:sz w:val="18"/>
          <w:szCs w:val="18"/>
          <w:lang w:eastAsia="en-GB"/>
        </w:rPr>
        <w:t>);</w:t>
      </w:r>
    </w:p>
    <w:p w14:paraId="429AB225" w14:textId="5A69DF3B" w:rsidR="00401FA3" w:rsidRPr="00E17768" w:rsidRDefault="00401FA3" w:rsidP="00E17768">
      <w:pPr>
        <w:shd w:val="clear" w:color="auto" w:fill="282C34"/>
        <w:spacing w:after="0" w:line="270" w:lineRule="atLeast"/>
        <w:jc w:val="left"/>
        <w:rPr>
          <w:rFonts w:ascii="Menlo" w:eastAsia="Times New Roman" w:hAnsi="Menlo" w:cs="Menlo"/>
          <w:color w:val="ABB2BF"/>
          <w:sz w:val="18"/>
          <w:szCs w:val="18"/>
          <w:lang w:eastAsia="en-GB"/>
        </w:rPr>
      </w:pPr>
      <w:r w:rsidRPr="002750A7">
        <w:rPr>
          <w:rFonts w:ascii="Menlo" w:eastAsia="Times New Roman" w:hAnsi="Menlo" w:cs="Menlo"/>
          <w:color w:val="ABB2BF"/>
          <w:sz w:val="18"/>
          <w:szCs w:val="18"/>
          <w:lang w:eastAsia="en-GB"/>
        </w:rPr>
        <w:t>});</w:t>
      </w:r>
    </w:p>
    <w:p w14:paraId="69B4E0CA" w14:textId="77777777" w:rsidR="001A7086" w:rsidRDefault="001A7086" w:rsidP="00401FA3">
      <w:pPr>
        <w:ind w:firstLine="708"/>
        <w:rPr>
          <w:rFonts w:ascii="Times New Roman" w:hAnsi="Times New Roman" w:cs="Times New Roman"/>
          <w:sz w:val="24"/>
          <w:szCs w:val="24"/>
        </w:rPr>
      </w:pPr>
    </w:p>
    <w:p w14:paraId="79D23844" w14:textId="3AF69065" w:rsidR="00401FA3" w:rsidRPr="00DF7BA3" w:rsidRDefault="00401FA3" w:rsidP="00401FA3">
      <w:pPr>
        <w:ind w:firstLine="708"/>
        <w:rPr>
          <w:rFonts w:ascii="Times New Roman" w:hAnsi="Times New Roman" w:cs="Times New Roman"/>
          <w:sz w:val="24"/>
          <w:szCs w:val="24"/>
        </w:rPr>
      </w:pPr>
      <w:r w:rsidRPr="00DF7BA3">
        <w:rPr>
          <w:rFonts w:ascii="Times New Roman" w:hAnsi="Times New Roman" w:cs="Times New Roman"/>
          <w:sz w:val="24"/>
          <w:szCs w:val="24"/>
        </w:rPr>
        <w:t xml:space="preserve">Autentificarea dispozitivului este efectuată prin intermediul unui </w:t>
      </w:r>
      <w:r w:rsidRPr="00EE1BDE">
        <w:rPr>
          <w:rFonts w:ascii="Times New Roman" w:hAnsi="Times New Roman" w:cs="Times New Roman"/>
          <w:i/>
          <w:iCs/>
          <w:sz w:val="24"/>
          <w:szCs w:val="24"/>
        </w:rPr>
        <w:t>token</w:t>
      </w:r>
      <w:r w:rsidRPr="00DF7BA3">
        <w:rPr>
          <w:rFonts w:ascii="Times New Roman" w:hAnsi="Times New Roman" w:cs="Times New Roman"/>
          <w:sz w:val="24"/>
          <w:szCs w:val="24"/>
        </w:rPr>
        <w:t xml:space="preserve"> purtător obținut în urma </w:t>
      </w:r>
      <w:r w:rsidRPr="00EE1BDE">
        <w:rPr>
          <w:rFonts w:ascii="Times New Roman" w:hAnsi="Times New Roman" w:cs="Times New Roman"/>
          <w:i/>
          <w:iCs/>
          <w:sz w:val="24"/>
          <w:szCs w:val="24"/>
        </w:rPr>
        <w:t>Client Credentials Flow</w:t>
      </w:r>
      <w:r w:rsidRPr="00DF7BA3">
        <w:rPr>
          <w:rFonts w:ascii="Times New Roman" w:hAnsi="Times New Roman" w:cs="Times New Roman"/>
          <w:sz w:val="24"/>
          <w:szCs w:val="24"/>
        </w:rPr>
        <w:t xml:space="preserve"> oferit de către Auth0</w:t>
      </w:r>
      <w:r w:rsidR="00DC5B57">
        <w:rPr>
          <w:rFonts w:ascii="Times New Roman" w:hAnsi="Times New Roman" w:cs="Times New Roman"/>
          <w:sz w:val="24"/>
          <w:szCs w:val="24"/>
        </w:rPr>
        <w:t xml:space="preserve"> </w:t>
      </w:r>
      <w:sdt>
        <w:sdtPr>
          <w:rPr>
            <w:rFonts w:ascii="Times New Roman" w:hAnsi="Times New Roman" w:cs="Times New Roman"/>
            <w:sz w:val="24"/>
            <w:szCs w:val="24"/>
          </w:rPr>
          <w:id w:val="2038692369"/>
          <w:citation/>
        </w:sdtPr>
        <w:sdtEndPr/>
        <w:sdtContent>
          <w:r w:rsidR="00DC5B57">
            <w:rPr>
              <w:rFonts w:ascii="Times New Roman" w:hAnsi="Times New Roman" w:cs="Times New Roman"/>
              <w:sz w:val="24"/>
              <w:szCs w:val="24"/>
            </w:rPr>
            <w:fldChar w:fldCharType="begin"/>
          </w:r>
          <w:r w:rsidR="008117B5">
            <w:rPr>
              <w:rFonts w:ascii="Times New Roman" w:hAnsi="Times New Roman" w:cs="Times New Roman"/>
              <w:sz w:val="24"/>
              <w:szCs w:val="24"/>
            </w:rPr>
            <w:instrText xml:space="preserve">CITATION aut22 \l 1033 </w:instrText>
          </w:r>
          <w:r w:rsidR="00DC5B57">
            <w:rPr>
              <w:rFonts w:ascii="Times New Roman" w:hAnsi="Times New Roman" w:cs="Times New Roman"/>
              <w:sz w:val="24"/>
              <w:szCs w:val="24"/>
            </w:rPr>
            <w:fldChar w:fldCharType="separate"/>
          </w:r>
          <w:r w:rsidR="00237586" w:rsidRPr="00237586">
            <w:rPr>
              <w:rFonts w:ascii="Times New Roman" w:hAnsi="Times New Roman" w:cs="Times New Roman"/>
              <w:noProof/>
              <w:sz w:val="24"/>
              <w:szCs w:val="24"/>
            </w:rPr>
            <w:t>[9]</w:t>
          </w:r>
          <w:r w:rsidR="00DC5B57">
            <w:rPr>
              <w:rFonts w:ascii="Times New Roman" w:hAnsi="Times New Roman" w:cs="Times New Roman"/>
              <w:sz w:val="24"/>
              <w:szCs w:val="24"/>
            </w:rPr>
            <w:fldChar w:fldCharType="end"/>
          </w:r>
        </w:sdtContent>
      </w:sdt>
      <w:r w:rsidRPr="00DF7BA3">
        <w:rPr>
          <w:rFonts w:ascii="Times New Roman" w:hAnsi="Times New Roman" w:cs="Times New Roman"/>
          <w:sz w:val="24"/>
          <w:szCs w:val="24"/>
        </w:rPr>
        <w:t xml:space="preserve">, ce implică un HTTPS POST către furnizorul de identitate cu scopul obținerii unui JSON </w:t>
      </w:r>
      <w:r w:rsidRPr="00EE1BDE">
        <w:rPr>
          <w:rFonts w:ascii="Times New Roman" w:hAnsi="Times New Roman" w:cs="Times New Roman"/>
          <w:i/>
          <w:iCs/>
          <w:sz w:val="24"/>
          <w:szCs w:val="24"/>
        </w:rPr>
        <w:t>Web Token</w:t>
      </w:r>
      <w:r w:rsidRPr="00DF7BA3">
        <w:rPr>
          <w:rFonts w:ascii="Times New Roman" w:hAnsi="Times New Roman" w:cs="Times New Roman"/>
          <w:sz w:val="24"/>
          <w:szCs w:val="24"/>
        </w:rPr>
        <w:t xml:space="preserve">. Datele necesare efectuării acestei cereri sunt citite din fișierul </w:t>
      </w:r>
      <w:r w:rsidRPr="00DF7BA3">
        <w:rPr>
          <w:rFonts w:ascii="Times New Roman" w:hAnsi="Times New Roman" w:cs="Times New Roman"/>
          <w:i/>
          <w:iCs/>
          <w:sz w:val="24"/>
          <w:szCs w:val="24"/>
        </w:rPr>
        <w:t xml:space="preserve">jwt.json </w:t>
      </w:r>
      <w:r w:rsidRPr="00DF7BA3">
        <w:rPr>
          <w:rFonts w:ascii="Times New Roman" w:hAnsi="Times New Roman" w:cs="Times New Roman"/>
          <w:sz w:val="24"/>
          <w:szCs w:val="24"/>
        </w:rPr>
        <w:t>ce conține date despre client</w:t>
      </w:r>
      <w:r w:rsidR="00325704">
        <w:rPr>
          <w:rFonts w:ascii="Times New Roman" w:hAnsi="Times New Roman" w:cs="Times New Roman"/>
          <w:sz w:val="24"/>
          <w:szCs w:val="24"/>
        </w:rPr>
        <w:t>,</w:t>
      </w:r>
      <w:r w:rsidRPr="00DF7BA3">
        <w:rPr>
          <w:rFonts w:ascii="Times New Roman" w:hAnsi="Times New Roman" w:cs="Times New Roman"/>
          <w:sz w:val="24"/>
          <w:szCs w:val="24"/>
        </w:rPr>
        <w:t xml:space="preserve"> dar și </w:t>
      </w:r>
      <w:r>
        <w:rPr>
          <w:rFonts w:ascii="Times New Roman" w:hAnsi="Times New Roman" w:cs="Times New Roman"/>
          <w:sz w:val="24"/>
          <w:szCs w:val="24"/>
        </w:rPr>
        <w:t xml:space="preserve">despre </w:t>
      </w:r>
      <w:r w:rsidRPr="00DF7BA3">
        <w:rPr>
          <w:rFonts w:ascii="Times New Roman" w:hAnsi="Times New Roman" w:cs="Times New Roman"/>
          <w:sz w:val="24"/>
          <w:szCs w:val="24"/>
        </w:rPr>
        <w:t>audiența cerută.</w:t>
      </w:r>
    </w:p>
    <w:p w14:paraId="10C58264" w14:textId="77777777" w:rsidR="00401FA3" w:rsidRDefault="00401FA3" w:rsidP="00401FA3">
      <w:pPr>
        <w:keepNext/>
        <w:jc w:val="center"/>
      </w:pPr>
      <w:r>
        <w:rPr>
          <w:rFonts w:ascii="Times New Roman" w:hAnsi="Times New Roman" w:cs="Times New Roman"/>
          <w:noProof/>
        </w:rPr>
        <w:lastRenderedPageBreak/>
        <w:drawing>
          <wp:inline distT="0" distB="0" distL="0" distR="0" wp14:anchorId="1CC07DB9" wp14:editId="1FA3D310">
            <wp:extent cx="5759450" cy="913130"/>
            <wp:effectExtent l="0" t="0" r="6350" b="1270"/>
            <wp:docPr id="54" name="Picture 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ext&#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759450" cy="913130"/>
                    </a:xfrm>
                    <a:prstGeom prst="rect">
                      <a:avLst/>
                    </a:prstGeom>
                  </pic:spPr>
                </pic:pic>
              </a:graphicData>
            </a:graphic>
          </wp:inline>
        </w:drawing>
      </w:r>
    </w:p>
    <w:p w14:paraId="0427E935" w14:textId="71A180FB" w:rsidR="00401FA3" w:rsidRPr="00E17768" w:rsidRDefault="00401FA3" w:rsidP="00401FA3">
      <w:pPr>
        <w:pStyle w:val="Caption"/>
        <w:jc w:val="center"/>
        <w:rPr>
          <w:rFonts w:ascii="Times New Roman" w:hAnsi="Times New Roman" w:cs="Times New Roman"/>
          <w:sz w:val="24"/>
          <w:szCs w:val="24"/>
        </w:rPr>
      </w:pPr>
      <w:r w:rsidRPr="00E17768">
        <w:rPr>
          <w:rFonts w:ascii="Times New Roman" w:hAnsi="Times New Roman" w:cs="Times New Roman"/>
          <w:sz w:val="24"/>
          <w:szCs w:val="24"/>
        </w:rPr>
        <w:t>Figura 3.</w:t>
      </w:r>
      <w:r w:rsidR="00387C7D">
        <w:rPr>
          <w:rFonts w:ascii="Times New Roman" w:hAnsi="Times New Roman" w:cs="Times New Roman"/>
          <w:sz w:val="24"/>
          <w:szCs w:val="24"/>
        </w:rPr>
        <w:t>6</w:t>
      </w:r>
      <w:r w:rsidRPr="00E17768">
        <w:rPr>
          <w:rFonts w:ascii="Times New Roman" w:hAnsi="Times New Roman" w:cs="Times New Roman"/>
          <w:sz w:val="24"/>
          <w:szCs w:val="24"/>
        </w:rPr>
        <w:t>. Obținerea token-ului</w:t>
      </w:r>
    </w:p>
    <w:p w14:paraId="0A2A568C" w14:textId="263B84AD" w:rsidR="00401FA3" w:rsidRDefault="00401FA3" w:rsidP="00401FA3">
      <w:pPr>
        <w:ind w:firstLine="708"/>
        <w:rPr>
          <w:rFonts w:ascii="Times New Roman" w:hAnsi="Times New Roman" w:cs="Times New Roman"/>
          <w:sz w:val="24"/>
          <w:szCs w:val="24"/>
        </w:rPr>
      </w:pPr>
      <w:r>
        <w:rPr>
          <w:rFonts w:ascii="Times New Roman" w:hAnsi="Times New Roman" w:cs="Times New Roman"/>
          <w:sz w:val="24"/>
          <w:szCs w:val="24"/>
        </w:rPr>
        <w:t xml:space="preserve">În urma conectării la </w:t>
      </w:r>
      <w:r w:rsidRPr="00EE1BDE">
        <w:rPr>
          <w:rFonts w:ascii="Times New Roman" w:hAnsi="Times New Roman" w:cs="Times New Roman"/>
          <w:i/>
          <w:iCs/>
          <w:sz w:val="24"/>
          <w:szCs w:val="24"/>
        </w:rPr>
        <w:t>broker</w:t>
      </w:r>
      <w:r>
        <w:rPr>
          <w:rFonts w:ascii="Times New Roman" w:hAnsi="Times New Roman" w:cs="Times New Roman"/>
          <w:sz w:val="24"/>
          <w:szCs w:val="24"/>
        </w:rPr>
        <w:t xml:space="preserve"> și a obținerii </w:t>
      </w:r>
      <w:r w:rsidRPr="00EE1BDE">
        <w:rPr>
          <w:rFonts w:ascii="Times New Roman" w:hAnsi="Times New Roman" w:cs="Times New Roman"/>
          <w:i/>
          <w:iCs/>
          <w:sz w:val="24"/>
          <w:szCs w:val="24"/>
        </w:rPr>
        <w:t>tokenului</w:t>
      </w:r>
      <w:r>
        <w:rPr>
          <w:rFonts w:ascii="Times New Roman" w:hAnsi="Times New Roman" w:cs="Times New Roman"/>
          <w:sz w:val="24"/>
          <w:szCs w:val="24"/>
        </w:rPr>
        <w:t xml:space="preserve"> purtătorului, aplicația va semnala disponibilitatea IoT </w:t>
      </w:r>
      <w:r w:rsidRPr="00EE1BDE">
        <w:rPr>
          <w:rFonts w:ascii="Times New Roman" w:hAnsi="Times New Roman" w:cs="Times New Roman"/>
          <w:i/>
          <w:iCs/>
          <w:sz w:val="24"/>
          <w:szCs w:val="24"/>
        </w:rPr>
        <w:t>gateway</w:t>
      </w:r>
      <w:r>
        <w:rPr>
          <w:rFonts w:ascii="Times New Roman" w:hAnsi="Times New Roman" w:cs="Times New Roman"/>
          <w:sz w:val="24"/>
          <w:szCs w:val="24"/>
        </w:rPr>
        <w:t xml:space="preserve">-ului către </w:t>
      </w:r>
      <w:r w:rsidRPr="00EE1BDE">
        <w:rPr>
          <w:rFonts w:ascii="Times New Roman" w:hAnsi="Times New Roman" w:cs="Times New Roman"/>
          <w:i/>
          <w:iCs/>
          <w:sz w:val="24"/>
          <w:szCs w:val="24"/>
        </w:rPr>
        <w:t>cloud</w:t>
      </w:r>
      <w:r>
        <w:rPr>
          <w:rFonts w:ascii="Times New Roman" w:hAnsi="Times New Roman" w:cs="Times New Roman"/>
          <w:sz w:val="24"/>
          <w:szCs w:val="24"/>
        </w:rPr>
        <w:t xml:space="preserve"> printr-un apel HTTPS POST. Dacă răspunsul conține câmpul </w:t>
      </w:r>
      <w:r>
        <w:rPr>
          <w:rFonts w:ascii="Times New Roman" w:hAnsi="Times New Roman" w:cs="Times New Roman"/>
          <w:i/>
          <w:iCs/>
          <w:sz w:val="24"/>
          <w:szCs w:val="24"/>
        </w:rPr>
        <w:t xml:space="preserve">pairedTo </w:t>
      </w:r>
      <w:r>
        <w:rPr>
          <w:rFonts w:ascii="Times New Roman" w:hAnsi="Times New Roman" w:cs="Times New Roman"/>
          <w:sz w:val="24"/>
          <w:szCs w:val="24"/>
        </w:rPr>
        <w:t xml:space="preserve">gol, </w:t>
      </w:r>
      <w:r w:rsidRPr="00D774AD">
        <w:rPr>
          <w:rFonts w:ascii="Times New Roman" w:hAnsi="Times New Roman" w:cs="Times New Roman"/>
          <w:i/>
          <w:iCs/>
          <w:sz w:val="24"/>
          <w:szCs w:val="24"/>
        </w:rPr>
        <w:t>gateway</w:t>
      </w:r>
      <w:r>
        <w:rPr>
          <w:rFonts w:ascii="Times New Roman" w:hAnsi="Times New Roman" w:cs="Times New Roman"/>
          <w:sz w:val="24"/>
          <w:szCs w:val="24"/>
        </w:rPr>
        <w:t xml:space="preserve">-ul va fi pus în modul </w:t>
      </w:r>
      <w:r w:rsidR="001A7086" w:rsidRPr="001A7086">
        <w:rPr>
          <w:rFonts w:ascii="Times New Roman" w:hAnsi="Times New Roman" w:cs="Times New Roman"/>
          <w:i/>
          <w:iCs/>
          <w:sz w:val="24"/>
          <w:szCs w:val="24"/>
        </w:rPr>
        <w:t>pairing</w:t>
      </w:r>
      <w:r>
        <w:rPr>
          <w:rFonts w:ascii="Times New Roman" w:hAnsi="Times New Roman" w:cs="Times New Roman"/>
          <w:sz w:val="24"/>
          <w:szCs w:val="24"/>
        </w:rPr>
        <w:t>, fapt ce determină apelul acestei metode în buclă până când un u</w:t>
      </w:r>
      <w:r w:rsidR="00B619C5">
        <w:rPr>
          <w:rFonts w:ascii="Times New Roman" w:hAnsi="Times New Roman" w:cs="Times New Roman"/>
          <w:sz w:val="24"/>
          <w:szCs w:val="24"/>
        </w:rPr>
        <w:t>tilizator</w:t>
      </w:r>
      <w:r>
        <w:rPr>
          <w:rFonts w:ascii="Times New Roman" w:hAnsi="Times New Roman" w:cs="Times New Roman"/>
          <w:sz w:val="24"/>
          <w:szCs w:val="24"/>
        </w:rPr>
        <w:t xml:space="preserve"> asociază aparatul folosind codul de împerechere specific. După împerechere, aplicația va trimite în </w:t>
      </w:r>
      <w:r w:rsidRPr="00D774AD">
        <w:rPr>
          <w:rFonts w:ascii="Times New Roman" w:hAnsi="Times New Roman" w:cs="Times New Roman"/>
          <w:i/>
          <w:iCs/>
          <w:sz w:val="24"/>
          <w:szCs w:val="24"/>
        </w:rPr>
        <w:t>cloud</w:t>
      </w:r>
      <w:r>
        <w:rPr>
          <w:rFonts w:ascii="Times New Roman" w:hAnsi="Times New Roman" w:cs="Times New Roman"/>
          <w:sz w:val="24"/>
          <w:szCs w:val="24"/>
        </w:rPr>
        <w:t xml:space="preserve"> toate înregistrările publicate pe topicul </w:t>
      </w:r>
      <w:r>
        <w:rPr>
          <w:rFonts w:ascii="Times New Roman" w:hAnsi="Times New Roman" w:cs="Times New Roman"/>
          <w:i/>
          <w:iCs/>
          <w:sz w:val="24"/>
          <w:szCs w:val="24"/>
        </w:rPr>
        <w:t>data</w:t>
      </w:r>
      <w:r>
        <w:rPr>
          <w:rFonts w:ascii="Times New Roman" w:hAnsi="Times New Roman" w:cs="Times New Roman"/>
          <w:sz w:val="24"/>
          <w:szCs w:val="24"/>
        </w:rPr>
        <w:t>.</w:t>
      </w:r>
    </w:p>
    <w:p w14:paraId="5444DBC4" w14:textId="77777777" w:rsidR="00426403" w:rsidRPr="008F7C87" w:rsidRDefault="00426403" w:rsidP="00401FA3">
      <w:pPr>
        <w:ind w:firstLine="708"/>
        <w:rPr>
          <w:rFonts w:ascii="Times New Roman" w:hAnsi="Times New Roman" w:cs="Times New Roman"/>
          <w:sz w:val="24"/>
          <w:szCs w:val="24"/>
        </w:rPr>
      </w:pPr>
    </w:p>
    <w:p w14:paraId="1546E67E" w14:textId="77777777" w:rsidR="00401FA3" w:rsidRPr="00335252" w:rsidRDefault="00401FA3" w:rsidP="00401FA3">
      <w:pPr>
        <w:pStyle w:val="Heading2"/>
        <w:rPr>
          <w:rFonts w:ascii="Times New Roman" w:hAnsi="Times New Roman" w:cs="Times New Roman"/>
          <w:sz w:val="28"/>
          <w:szCs w:val="28"/>
        </w:rPr>
      </w:pPr>
      <w:bookmarkStart w:id="59" w:name="_Toc106396820"/>
      <w:r>
        <w:rPr>
          <w:rFonts w:ascii="Times New Roman" w:hAnsi="Times New Roman" w:cs="Times New Roman"/>
          <w:sz w:val="28"/>
          <w:szCs w:val="28"/>
        </w:rPr>
        <w:t>III</w:t>
      </w:r>
      <w:r w:rsidRPr="00335252">
        <w:rPr>
          <w:rFonts w:ascii="Times New Roman" w:hAnsi="Times New Roman" w:cs="Times New Roman"/>
          <w:sz w:val="28"/>
          <w:szCs w:val="28"/>
        </w:rPr>
        <w:t>.</w:t>
      </w:r>
      <w:r>
        <w:rPr>
          <w:rFonts w:ascii="Times New Roman" w:hAnsi="Times New Roman" w:cs="Times New Roman"/>
          <w:sz w:val="28"/>
          <w:szCs w:val="28"/>
        </w:rPr>
        <w:t>5</w:t>
      </w:r>
      <w:r w:rsidRPr="00335252">
        <w:rPr>
          <w:rFonts w:ascii="Times New Roman" w:hAnsi="Times New Roman" w:cs="Times New Roman"/>
          <w:sz w:val="28"/>
          <w:szCs w:val="28"/>
        </w:rPr>
        <w:t>. Microservicii dezvoltate</w:t>
      </w:r>
      <w:bookmarkEnd w:id="59"/>
    </w:p>
    <w:p w14:paraId="5C053B00" w14:textId="77777777" w:rsidR="00401FA3" w:rsidRPr="00335252" w:rsidRDefault="00401FA3" w:rsidP="00401FA3">
      <w:pPr>
        <w:rPr>
          <w:rFonts w:ascii="Times New Roman" w:hAnsi="Times New Roman" w:cs="Times New Roman"/>
          <w:sz w:val="24"/>
          <w:szCs w:val="24"/>
        </w:rPr>
      </w:pPr>
      <w:r w:rsidRPr="00335252">
        <w:tab/>
      </w:r>
      <w:r w:rsidRPr="00335252">
        <w:rPr>
          <w:rFonts w:ascii="Times New Roman" w:hAnsi="Times New Roman" w:cs="Times New Roman"/>
          <w:sz w:val="24"/>
          <w:szCs w:val="24"/>
        </w:rPr>
        <w:t xml:space="preserve">Partea integrantă a soluției este constituită de microserviciile dezvoltate folosind fie </w:t>
      </w:r>
      <w:r w:rsidRPr="00460E78">
        <w:rPr>
          <w:rFonts w:ascii="Times New Roman" w:hAnsi="Times New Roman" w:cs="Times New Roman"/>
          <w:i/>
          <w:iCs/>
          <w:sz w:val="24"/>
          <w:szCs w:val="24"/>
        </w:rPr>
        <w:t>framework</w:t>
      </w:r>
      <w:r w:rsidRPr="00335252">
        <w:rPr>
          <w:rFonts w:ascii="Times New Roman" w:hAnsi="Times New Roman" w:cs="Times New Roman"/>
          <w:sz w:val="24"/>
          <w:szCs w:val="24"/>
        </w:rPr>
        <w:t xml:space="preserve">-ul Spring Boot </w:t>
      </w:r>
      <w:r>
        <w:rPr>
          <w:rFonts w:ascii="Times New Roman" w:hAnsi="Times New Roman" w:cs="Times New Roman"/>
          <w:sz w:val="24"/>
          <w:szCs w:val="24"/>
        </w:rPr>
        <w:t>î</w:t>
      </w:r>
      <w:r w:rsidRPr="00335252">
        <w:rPr>
          <w:rFonts w:ascii="Times New Roman" w:hAnsi="Times New Roman" w:cs="Times New Roman"/>
          <w:sz w:val="24"/>
          <w:szCs w:val="24"/>
        </w:rPr>
        <w:t xml:space="preserve">n Java, fie Flask </w:t>
      </w:r>
      <w:r>
        <w:rPr>
          <w:rFonts w:ascii="Times New Roman" w:hAnsi="Times New Roman" w:cs="Times New Roman"/>
          <w:sz w:val="24"/>
          <w:szCs w:val="24"/>
        </w:rPr>
        <w:t>î</w:t>
      </w:r>
      <w:r w:rsidRPr="00335252">
        <w:rPr>
          <w:rFonts w:ascii="Times New Roman" w:hAnsi="Times New Roman" w:cs="Times New Roman"/>
          <w:sz w:val="24"/>
          <w:szCs w:val="24"/>
        </w:rPr>
        <w:t xml:space="preserve">n Python, ce sunt găzduite pe o instanță de </w:t>
      </w:r>
      <w:r w:rsidRPr="00D774AD">
        <w:rPr>
          <w:rFonts w:ascii="Times New Roman" w:hAnsi="Times New Roman" w:cs="Times New Roman"/>
          <w:i/>
          <w:iCs/>
          <w:sz w:val="24"/>
          <w:szCs w:val="24"/>
        </w:rPr>
        <w:t>cloud</w:t>
      </w:r>
      <w:r w:rsidRPr="00335252">
        <w:rPr>
          <w:rFonts w:ascii="Times New Roman" w:hAnsi="Times New Roman" w:cs="Times New Roman"/>
          <w:sz w:val="24"/>
          <w:szCs w:val="24"/>
        </w:rPr>
        <w:t xml:space="preserve"> Oracle. Arhitectura aceasta a fost folosită în detrimentul monolitului din prisma beneficiilor multiple ce sunt oferite pe partea de distribuire și mentenanță, în ciuda efortului de dezvoltare asociat.</w:t>
      </w:r>
    </w:p>
    <w:p w14:paraId="4FB556ED" w14:textId="7CA280FC" w:rsidR="00401FA3" w:rsidRPr="00335252" w:rsidRDefault="00401FA3" w:rsidP="00401FA3">
      <w:pPr>
        <w:rPr>
          <w:rFonts w:ascii="Times New Roman" w:hAnsi="Times New Roman" w:cs="Times New Roman"/>
          <w:sz w:val="24"/>
          <w:szCs w:val="24"/>
        </w:rPr>
      </w:pPr>
      <w:r w:rsidRPr="00335252">
        <w:rPr>
          <w:rFonts w:ascii="Times New Roman" w:hAnsi="Times New Roman" w:cs="Times New Roman"/>
          <w:sz w:val="24"/>
          <w:szCs w:val="24"/>
        </w:rPr>
        <w:tab/>
        <w:t xml:space="preserve">Funcțional, acestea realizează fie rol de aplicație OLTP asociată </w:t>
      </w:r>
      <w:r>
        <w:rPr>
          <w:rFonts w:ascii="Times New Roman" w:hAnsi="Times New Roman" w:cs="Times New Roman"/>
          <w:sz w:val="24"/>
          <w:szCs w:val="24"/>
        </w:rPr>
        <w:t>cu o</w:t>
      </w:r>
      <w:r w:rsidRPr="00335252">
        <w:rPr>
          <w:rFonts w:ascii="Times New Roman" w:hAnsi="Times New Roman" w:cs="Times New Roman"/>
          <w:sz w:val="24"/>
          <w:szCs w:val="24"/>
        </w:rPr>
        <w:t xml:space="preserve"> baz</w:t>
      </w:r>
      <w:r>
        <w:rPr>
          <w:rFonts w:ascii="Times New Roman" w:hAnsi="Times New Roman" w:cs="Times New Roman"/>
          <w:sz w:val="24"/>
          <w:szCs w:val="24"/>
        </w:rPr>
        <w:t>ă</w:t>
      </w:r>
      <w:r w:rsidRPr="00335252">
        <w:rPr>
          <w:rFonts w:ascii="Times New Roman" w:hAnsi="Times New Roman" w:cs="Times New Roman"/>
          <w:sz w:val="24"/>
          <w:szCs w:val="24"/>
        </w:rPr>
        <w:t xml:space="preserve"> de date relațional</w:t>
      </w:r>
      <w:r>
        <w:rPr>
          <w:rFonts w:ascii="Times New Roman" w:hAnsi="Times New Roman" w:cs="Times New Roman"/>
          <w:sz w:val="24"/>
          <w:szCs w:val="24"/>
        </w:rPr>
        <w:t>ă</w:t>
      </w:r>
      <w:r w:rsidRPr="00335252">
        <w:rPr>
          <w:rFonts w:ascii="Times New Roman" w:hAnsi="Times New Roman" w:cs="Times New Roman"/>
          <w:sz w:val="24"/>
          <w:szCs w:val="24"/>
        </w:rPr>
        <w:t xml:space="preserve"> Oracle Express Edition 21c, fie rol de aplicație Data Warehouse asociată cu aceeași bază de date menționată anterior, însă folosind </w:t>
      </w:r>
      <w:r>
        <w:rPr>
          <w:rFonts w:ascii="Times New Roman" w:hAnsi="Times New Roman" w:cs="Times New Roman"/>
          <w:sz w:val="24"/>
          <w:szCs w:val="24"/>
        </w:rPr>
        <w:t xml:space="preserve">o </w:t>
      </w:r>
      <w:r w:rsidRPr="00335252">
        <w:rPr>
          <w:rFonts w:ascii="Times New Roman" w:hAnsi="Times New Roman" w:cs="Times New Roman"/>
          <w:sz w:val="24"/>
          <w:szCs w:val="24"/>
        </w:rPr>
        <w:t>altă schemă</w:t>
      </w:r>
      <w:r>
        <w:rPr>
          <w:rFonts w:ascii="Times New Roman" w:hAnsi="Times New Roman" w:cs="Times New Roman"/>
          <w:sz w:val="24"/>
          <w:szCs w:val="24"/>
        </w:rPr>
        <w:t>.</w:t>
      </w:r>
      <w:r w:rsidRPr="00335252">
        <w:rPr>
          <w:rFonts w:ascii="Times New Roman" w:hAnsi="Times New Roman" w:cs="Times New Roman"/>
          <w:sz w:val="24"/>
          <w:szCs w:val="24"/>
        </w:rPr>
        <w:t xml:space="preserve"> </w:t>
      </w:r>
      <w:r>
        <w:rPr>
          <w:rFonts w:ascii="Times New Roman" w:hAnsi="Times New Roman" w:cs="Times New Roman"/>
          <w:sz w:val="24"/>
          <w:szCs w:val="24"/>
        </w:rPr>
        <w:t xml:space="preserve">De asemenea, în cadrul microserviciilor se poate regăsi </w:t>
      </w:r>
      <w:r w:rsidRPr="00335252">
        <w:rPr>
          <w:rFonts w:ascii="Times New Roman" w:hAnsi="Times New Roman" w:cs="Times New Roman"/>
          <w:sz w:val="24"/>
          <w:szCs w:val="24"/>
        </w:rPr>
        <w:t xml:space="preserve">și o aplicație specializată pentru </w:t>
      </w:r>
      <w:r w:rsidRPr="00660F4F">
        <w:rPr>
          <w:rFonts w:ascii="Times New Roman" w:hAnsi="Times New Roman" w:cs="Times New Roman"/>
          <w:i/>
          <w:iCs/>
          <w:sz w:val="24"/>
          <w:szCs w:val="24"/>
        </w:rPr>
        <w:t>machine learning</w:t>
      </w:r>
      <w:r w:rsidRPr="00335252">
        <w:rPr>
          <w:rFonts w:ascii="Times New Roman" w:hAnsi="Times New Roman" w:cs="Times New Roman"/>
          <w:sz w:val="24"/>
          <w:szCs w:val="24"/>
        </w:rPr>
        <w:t xml:space="preserve">. Toate cererile sunt securizate prin intermediul protocolului HTTPS și autenficate folosind JSON </w:t>
      </w:r>
      <w:r w:rsidRPr="00D774AD">
        <w:rPr>
          <w:rFonts w:ascii="Times New Roman" w:hAnsi="Times New Roman" w:cs="Times New Roman"/>
          <w:i/>
          <w:iCs/>
          <w:sz w:val="24"/>
          <w:szCs w:val="24"/>
        </w:rPr>
        <w:t>Web Token</w:t>
      </w:r>
      <w:r w:rsidR="00C5694A">
        <w:rPr>
          <w:rFonts w:ascii="Times New Roman" w:hAnsi="Times New Roman" w:cs="Times New Roman"/>
          <w:i/>
          <w:iCs/>
          <w:sz w:val="24"/>
          <w:szCs w:val="24"/>
        </w:rPr>
        <w:t>-</w:t>
      </w:r>
      <w:r w:rsidR="00C5694A" w:rsidRPr="001A7086">
        <w:rPr>
          <w:rFonts w:ascii="Times New Roman" w:hAnsi="Times New Roman" w:cs="Times New Roman"/>
          <w:sz w:val="24"/>
          <w:szCs w:val="24"/>
        </w:rPr>
        <w:t>uri</w:t>
      </w:r>
      <w:r w:rsidRPr="00D774AD">
        <w:rPr>
          <w:rFonts w:ascii="Times New Roman" w:hAnsi="Times New Roman" w:cs="Times New Roman"/>
          <w:i/>
          <w:iCs/>
          <w:sz w:val="24"/>
          <w:szCs w:val="24"/>
        </w:rPr>
        <w:t xml:space="preserve"> </w:t>
      </w:r>
      <w:r w:rsidRPr="00335252">
        <w:rPr>
          <w:rFonts w:ascii="Times New Roman" w:hAnsi="Times New Roman" w:cs="Times New Roman"/>
          <w:sz w:val="24"/>
          <w:szCs w:val="24"/>
        </w:rPr>
        <w:t>emise și verificate de către autoritatea emitentă Auth0.</w:t>
      </w:r>
    </w:p>
    <w:p w14:paraId="7AD49976" w14:textId="77777777" w:rsidR="00401FA3" w:rsidRPr="00335252" w:rsidRDefault="00401FA3" w:rsidP="00401FA3">
      <w:pPr>
        <w:keepNext/>
        <w:jc w:val="center"/>
      </w:pPr>
      <w:r w:rsidRPr="00335252">
        <w:rPr>
          <w:rFonts w:ascii="Times New Roman" w:hAnsi="Times New Roman" w:cs="Times New Roman"/>
          <w:noProof/>
          <w:sz w:val="24"/>
          <w:szCs w:val="24"/>
        </w:rPr>
        <w:lastRenderedPageBreak/>
        <w:drawing>
          <wp:inline distT="0" distB="0" distL="0" distR="0" wp14:anchorId="6AE4D0C5" wp14:editId="672A0C1A">
            <wp:extent cx="5759450" cy="2945130"/>
            <wp:effectExtent l="0" t="0" r="6350" b="127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759450" cy="2945130"/>
                    </a:xfrm>
                    <a:prstGeom prst="rect">
                      <a:avLst/>
                    </a:prstGeom>
                  </pic:spPr>
                </pic:pic>
              </a:graphicData>
            </a:graphic>
          </wp:inline>
        </w:drawing>
      </w:r>
    </w:p>
    <w:p w14:paraId="49103C20" w14:textId="41595D0D" w:rsidR="00401FA3" w:rsidRPr="00E17768" w:rsidRDefault="00401FA3" w:rsidP="00401FA3">
      <w:pPr>
        <w:pStyle w:val="Caption"/>
        <w:jc w:val="center"/>
        <w:rPr>
          <w:rFonts w:ascii="Times New Roman" w:hAnsi="Times New Roman" w:cs="Times New Roman"/>
          <w:sz w:val="24"/>
          <w:szCs w:val="24"/>
        </w:rPr>
      </w:pPr>
      <w:r w:rsidRPr="00E17768">
        <w:rPr>
          <w:rFonts w:ascii="Times New Roman" w:hAnsi="Times New Roman" w:cs="Times New Roman"/>
          <w:sz w:val="24"/>
          <w:szCs w:val="24"/>
        </w:rPr>
        <w:t>Figura 3.</w:t>
      </w:r>
      <w:r w:rsidR="00387C7D">
        <w:rPr>
          <w:rFonts w:ascii="Times New Roman" w:hAnsi="Times New Roman" w:cs="Times New Roman"/>
          <w:sz w:val="24"/>
          <w:szCs w:val="24"/>
        </w:rPr>
        <w:t>7</w:t>
      </w:r>
      <w:r w:rsidRPr="00E17768">
        <w:rPr>
          <w:rFonts w:ascii="Times New Roman" w:hAnsi="Times New Roman" w:cs="Times New Roman"/>
          <w:sz w:val="24"/>
          <w:szCs w:val="24"/>
        </w:rPr>
        <w:t>. Diagrama microserviciilor</w:t>
      </w:r>
    </w:p>
    <w:p w14:paraId="112D2C46" w14:textId="27ABF694" w:rsidR="00E17768" w:rsidRPr="00CE77AA" w:rsidRDefault="00401FA3" w:rsidP="00E17768">
      <w:pPr>
        <w:pStyle w:val="Heading3"/>
        <w:rPr>
          <w:rFonts w:ascii="Times New Roman" w:hAnsi="Times New Roman" w:cs="Times New Roman"/>
        </w:rPr>
      </w:pPr>
      <w:bookmarkStart w:id="60" w:name="_Toc106396821"/>
      <w:r w:rsidRPr="00CE77AA">
        <w:rPr>
          <w:rFonts w:ascii="Times New Roman" w:hAnsi="Times New Roman" w:cs="Times New Roman"/>
        </w:rPr>
        <w:t xml:space="preserve">III.5.1. Microserviciul </w:t>
      </w:r>
      <w:r w:rsidR="00CD13EF" w:rsidRPr="001A7086">
        <w:rPr>
          <w:rFonts w:ascii="Times New Roman" w:hAnsi="Times New Roman" w:cs="Times New Roman"/>
          <w:i/>
          <w:iCs/>
        </w:rPr>
        <w:t>Cloud Gateway</w:t>
      </w:r>
      <w:bookmarkEnd w:id="60"/>
    </w:p>
    <w:p w14:paraId="30245078" w14:textId="2509DB61" w:rsidR="00401FA3" w:rsidRDefault="00401FA3" w:rsidP="00401FA3">
      <w:pPr>
        <w:rPr>
          <w:rFonts w:ascii="Times New Roman" w:hAnsi="Times New Roman" w:cs="Times New Roman"/>
          <w:sz w:val="24"/>
          <w:szCs w:val="24"/>
        </w:rPr>
      </w:pPr>
      <w:r w:rsidRPr="00335252">
        <w:tab/>
      </w:r>
      <w:r w:rsidRPr="00335252">
        <w:rPr>
          <w:rFonts w:ascii="Times New Roman" w:hAnsi="Times New Roman" w:cs="Times New Roman"/>
          <w:sz w:val="24"/>
          <w:szCs w:val="24"/>
        </w:rPr>
        <w:t xml:space="preserve">Tehnic, toate aceste cereri sunt trecute printr-un </w:t>
      </w:r>
      <w:r w:rsidRPr="005F2CAC">
        <w:rPr>
          <w:rFonts w:ascii="Times New Roman" w:hAnsi="Times New Roman" w:cs="Times New Roman"/>
          <w:i/>
          <w:iCs/>
          <w:sz w:val="24"/>
          <w:szCs w:val="24"/>
        </w:rPr>
        <w:t>gateway</w:t>
      </w:r>
      <w:r w:rsidRPr="00335252">
        <w:rPr>
          <w:rFonts w:ascii="Times New Roman" w:hAnsi="Times New Roman" w:cs="Times New Roman"/>
          <w:sz w:val="24"/>
          <w:szCs w:val="24"/>
        </w:rPr>
        <w:t xml:space="preserve"> care prima dată autentifică în funcție de calea folosită și apoi rutează către microserviciul responsabil. Partea de autentificare este facilitată de folosirea </w:t>
      </w:r>
      <w:r w:rsidRPr="005F2CAC">
        <w:rPr>
          <w:rFonts w:ascii="Times New Roman" w:hAnsi="Times New Roman" w:cs="Times New Roman"/>
          <w:i/>
          <w:iCs/>
          <w:sz w:val="24"/>
          <w:szCs w:val="24"/>
        </w:rPr>
        <w:t>starter</w:t>
      </w:r>
      <w:r w:rsidRPr="00335252">
        <w:rPr>
          <w:rFonts w:ascii="Times New Roman" w:hAnsi="Times New Roman" w:cs="Times New Roman"/>
          <w:sz w:val="24"/>
          <w:szCs w:val="24"/>
        </w:rPr>
        <w:t xml:space="preserve">-ului Spring Cloud Security dar și al </w:t>
      </w:r>
      <w:r w:rsidRPr="005F2CAC">
        <w:rPr>
          <w:rFonts w:ascii="Times New Roman" w:hAnsi="Times New Roman" w:cs="Times New Roman"/>
          <w:i/>
          <w:iCs/>
          <w:sz w:val="24"/>
          <w:szCs w:val="24"/>
        </w:rPr>
        <w:t>starter</w:t>
      </w:r>
      <w:r w:rsidRPr="00335252">
        <w:rPr>
          <w:rFonts w:ascii="Times New Roman" w:hAnsi="Times New Roman" w:cs="Times New Roman"/>
          <w:sz w:val="24"/>
          <w:szCs w:val="24"/>
        </w:rPr>
        <w:t>-ului ce verific</w:t>
      </w:r>
      <w:r>
        <w:rPr>
          <w:rFonts w:ascii="Times New Roman" w:hAnsi="Times New Roman" w:cs="Times New Roman"/>
          <w:sz w:val="24"/>
          <w:szCs w:val="24"/>
        </w:rPr>
        <w:t>ă</w:t>
      </w:r>
      <w:r w:rsidRPr="00335252">
        <w:rPr>
          <w:rFonts w:ascii="Times New Roman" w:hAnsi="Times New Roman" w:cs="Times New Roman"/>
          <w:sz w:val="24"/>
          <w:szCs w:val="24"/>
        </w:rPr>
        <w:t xml:space="preserve"> transparent JSON </w:t>
      </w:r>
      <w:r w:rsidRPr="00D774AD">
        <w:rPr>
          <w:rFonts w:ascii="Times New Roman" w:hAnsi="Times New Roman" w:cs="Times New Roman"/>
          <w:i/>
          <w:iCs/>
          <w:sz w:val="24"/>
          <w:szCs w:val="24"/>
        </w:rPr>
        <w:t>Web Token</w:t>
      </w:r>
      <w:r w:rsidRPr="00335252">
        <w:rPr>
          <w:rFonts w:ascii="Times New Roman" w:hAnsi="Times New Roman" w:cs="Times New Roman"/>
          <w:sz w:val="24"/>
          <w:szCs w:val="24"/>
        </w:rPr>
        <w:t xml:space="preserve">-urile primite în câmpul </w:t>
      </w:r>
      <w:r w:rsidRPr="00D774AD">
        <w:rPr>
          <w:rFonts w:ascii="Times New Roman" w:hAnsi="Times New Roman" w:cs="Times New Roman"/>
          <w:i/>
          <w:iCs/>
          <w:sz w:val="24"/>
          <w:szCs w:val="24"/>
        </w:rPr>
        <w:t>Authorization</w:t>
      </w:r>
      <w:r w:rsidRPr="00335252">
        <w:rPr>
          <w:rFonts w:ascii="Times New Roman" w:hAnsi="Times New Roman" w:cs="Times New Roman"/>
          <w:sz w:val="24"/>
          <w:szCs w:val="24"/>
        </w:rPr>
        <w:t xml:space="preserve"> al cererii, numit OAuth 2.0 Resource Server. Transparența aceasta este obținută prin folosirea datelor din fișierul de configurare pentru a injecta un </w:t>
      </w:r>
      <w:r w:rsidRPr="00D774AD">
        <w:rPr>
          <w:rFonts w:ascii="Times New Roman" w:hAnsi="Times New Roman" w:cs="Times New Roman"/>
          <w:i/>
          <w:iCs/>
          <w:sz w:val="24"/>
          <w:szCs w:val="24"/>
        </w:rPr>
        <w:t>Bean</w:t>
      </w:r>
      <w:r w:rsidRPr="00335252">
        <w:rPr>
          <w:rFonts w:ascii="Times New Roman" w:hAnsi="Times New Roman" w:cs="Times New Roman"/>
          <w:sz w:val="24"/>
          <w:szCs w:val="24"/>
        </w:rPr>
        <w:t xml:space="preserve"> ce folosește URL-ul autorității emitente pentru a verifica validitatea </w:t>
      </w:r>
      <w:r w:rsidRPr="00D774AD">
        <w:rPr>
          <w:rFonts w:ascii="Times New Roman" w:hAnsi="Times New Roman" w:cs="Times New Roman"/>
          <w:i/>
          <w:iCs/>
          <w:sz w:val="24"/>
          <w:szCs w:val="24"/>
        </w:rPr>
        <w:t>token</w:t>
      </w:r>
      <w:r w:rsidRPr="00335252">
        <w:rPr>
          <w:rFonts w:ascii="Times New Roman" w:hAnsi="Times New Roman" w:cs="Times New Roman"/>
          <w:sz w:val="24"/>
          <w:szCs w:val="24"/>
        </w:rPr>
        <w:t xml:space="preserve">-ului.  Pentru a modifica setările implicite care obligă autentificarea fiecărui </w:t>
      </w:r>
      <w:r w:rsidRPr="00D774AD">
        <w:rPr>
          <w:rFonts w:ascii="Times New Roman" w:hAnsi="Times New Roman" w:cs="Times New Roman"/>
          <w:i/>
          <w:iCs/>
          <w:sz w:val="24"/>
          <w:szCs w:val="24"/>
        </w:rPr>
        <w:t>request</w:t>
      </w:r>
      <w:r w:rsidRPr="00335252">
        <w:rPr>
          <w:rFonts w:ascii="Times New Roman" w:hAnsi="Times New Roman" w:cs="Times New Roman"/>
          <w:sz w:val="24"/>
          <w:szCs w:val="24"/>
        </w:rPr>
        <w:t xml:space="preserve">, a fost creat un </w:t>
      </w:r>
      <w:r w:rsidRPr="00335252">
        <w:rPr>
          <w:rFonts w:ascii="Times New Roman" w:hAnsi="Times New Roman" w:cs="Times New Roman"/>
          <w:i/>
          <w:iCs/>
          <w:sz w:val="24"/>
          <w:szCs w:val="24"/>
        </w:rPr>
        <w:t xml:space="preserve">WebFilter </w:t>
      </w:r>
      <w:r w:rsidRPr="00335252">
        <w:rPr>
          <w:rFonts w:ascii="Times New Roman" w:hAnsi="Times New Roman" w:cs="Times New Roman"/>
          <w:sz w:val="24"/>
          <w:szCs w:val="24"/>
        </w:rPr>
        <w:t xml:space="preserve">ce permite acces neautentificat către interfața grafică pentru a permite utilizatorilor să-și creeze cont. Crearea de utilizatori, emiterea și verificarea de </w:t>
      </w:r>
      <w:r w:rsidRPr="00D774AD">
        <w:rPr>
          <w:rFonts w:ascii="Times New Roman" w:hAnsi="Times New Roman" w:cs="Times New Roman"/>
          <w:i/>
          <w:iCs/>
          <w:sz w:val="24"/>
          <w:szCs w:val="24"/>
        </w:rPr>
        <w:t>token</w:t>
      </w:r>
      <w:r w:rsidRPr="00335252">
        <w:rPr>
          <w:rFonts w:ascii="Times New Roman" w:hAnsi="Times New Roman" w:cs="Times New Roman"/>
          <w:sz w:val="24"/>
          <w:szCs w:val="24"/>
        </w:rPr>
        <w:t>-uri sunt delegate către Auth0, permițând simplificarea arhitecturii de securitate.</w:t>
      </w:r>
    </w:p>
    <w:p w14:paraId="0631DE73" w14:textId="00187A87" w:rsidR="001A7086" w:rsidRPr="00335252" w:rsidRDefault="001A7086" w:rsidP="008122B7">
      <w:pPr>
        <w:ind w:firstLine="708"/>
        <w:rPr>
          <w:rFonts w:ascii="Times New Roman" w:hAnsi="Times New Roman" w:cs="Times New Roman"/>
          <w:sz w:val="24"/>
          <w:szCs w:val="24"/>
        </w:rPr>
      </w:pPr>
      <w:r>
        <w:rPr>
          <w:rFonts w:ascii="Times New Roman" w:hAnsi="Times New Roman" w:cs="Times New Roman"/>
          <w:sz w:val="24"/>
          <w:szCs w:val="24"/>
        </w:rPr>
        <w:t xml:space="preserve">Următoarea secvență de cod </w:t>
      </w:r>
      <w:r w:rsidR="008122B7">
        <w:rPr>
          <w:rFonts w:ascii="Times New Roman" w:hAnsi="Times New Roman" w:cs="Times New Roman"/>
          <w:sz w:val="24"/>
          <w:szCs w:val="24"/>
        </w:rPr>
        <w:t xml:space="preserve">configurează filtrul de securitate aferent Cloud </w:t>
      </w:r>
      <w:r w:rsidR="008122B7" w:rsidRPr="008122B7">
        <w:rPr>
          <w:rFonts w:ascii="Times New Roman" w:hAnsi="Times New Roman" w:cs="Times New Roman"/>
          <w:i/>
          <w:iCs/>
          <w:sz w:val="24"/>
          <w:szCs w:val="24"/>
        </w:rPr>
        <w:t>Gateway</w:t>
      </w:r>
      <w:r w:rsidR="008122B7">
        <w:rPr>
          <w:rFonts w:ascii="Times New Roman" w:hAnsi="Times New Roman" w:cs="Times New Roman"/>
          <w:sz w:val="24"/>
          <w:szCs w:val="24"/>
        </w:rPr>
        <w:t>-ului.</w:t>
      </w:r>
    </w:p>
    <w:p w14:paraId="51F2427B" w14:textId="2AA5B759" w:rsidR="00401FA3" w:rsidRPr="00E17768" w:rsidRDefault="00401FA3" w:rsidP="00E1776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A9B7C6"/>
          <w:sz w:val="20"/>
          <w:szCs w:val="20"/>
          <w:lang w:eastAsia="en-GB"/>
        </w:rPr>
      </w:pPr>
      <w:r w:rsidRPr="002750A7">
        <w:rPr>
          <w:rFonts w:ascii="Courier New" w:eastAsia="Times New Roman" w:hAnsi="Courier New" w:cs="Courier New"/>
          <w:color w:val="BBB529"/>
          <w:sz w:val="20"/>
          <w:szCs w:val="20"/>
          <w:lang w:eastAsia="en-GB"/>
        </w:rPr>
        <w:t>@Configuration</w:t>
      </w:r>
      <w:r w:rsidRPr="002750A7">
        <w:rPr>
          <w:rFonts w:ascii="Courier New" w:eastAsia="Times New Roman" w:hAnsi="Courier New" w:cs="Courier New"/>
          <w:color w:val="BBB529"/>
          <w:sz w:val="20"/>
          <w:szCs w:val="20"/>
          <w:lang w:eastAsia="en-GB"/>
        </w:rPr>
        <w:br/>
        <w:t>@EnableWebFluxSecurity</w:t>
      </w:r>
      <w:r w:rsidRPr="002750A7">
        <w:rPr>
          <w:rFonts w:ascii="Courier New" w:eastAsia="Times New Roman" w:hAnsi="Courier New" w:cs="Courier New"/>
          <w:color w:val="BBB529"/>
          <w:sz w:val="20"/>
          <w:szCs w:val="20"/>
          <w:lang w:eastAsia="en-GB"/>
        </w:rPr>
        <w:br/>
      </w:r>
      <w:r w:rsidRPr="002750A7">
        <w:rPr>
          <w:rFonts w:ascii="Courier New" w:eastAsia="Times New Roman" w:hAnsi="Courier New" w:cs="Courier New"/>
          <w:color w:val="CC7832"/>
          <w:sz w:val="20"/>
          <w:szCs w:val="20"/>
          <w:lang w:eastAsia="en-GB"/>
        </w:rPr>
        <w:t xml:space="preserve">public </w:t>
      </w:r>
      <w:proofErr w:type="spellStart"/>
      <w:r w:rsidRPr="002750A7">
        <w:rPr>
          <w:rFonts w:ascii="Courier New" w:eastAsia="Times New Roman" w:hAnsi="Courier New" w:cs="Courier New"/>
          <w:color w:val="CC7832"/>
          <w:sz w:val="20"/>
          <w:szCs w:val="20"/>
          <w:lang w:eastAsia="en-GB"/>
        </w:rPr>
        <w:t>class</w:t>
      </w:r>
      <w:proofErr w:type="spellEnd"/>
      <w:r w:rsidRPr="002750A7">
        <w:rPr>
          <w:rFonts w:ascii="Courier New" w:eastAsia="Times New Roman" w:hAnsi="Courier New" w:cs="Courier New"/>
          <w:color w:val="CC7832"/>
          <w:sz w:val="20"/>
          <w:szCs w:val="20"/>
          <w:lang w:eastAsia="en-GB"/>
        </w:rPr>
        <w:t xml:space="preserve"> </w:t>
      </w:r>
      <w:proofErr w:type="spellStart"/>
      <w:r w:rsidRPr="002750A7">
        <w:rPr>
          <w:rFonts w:ascii="Courier New" w:eastAsia="Times New Roman" w:hAnsi="Courier New" w:cs="Courier New"/>
          <w:color w:val="A9B7C6"/>
          <w:sz w:val="20"/>
          <w:szCs w:val="20"/>
          <w:lang w:eastAsia="en-GB"/>
        </w:rPr>
        <w:t>SecurityConfiguration</w:t>
      </w:r>
      <w:proofErr w:type="spellEnd"/>
      <w:r w:rsidRPr="002750A7">
        <w:rPr>
          <w:rFonts w:ascii="Courier New" w:eastAsia="Times New Roman" w:hAnsi="Courier New" w:cs="Courier New"/>
          <w:color w:val="A9B7C6"/>
          <w:sz w:val="20"/>
          <w:szCs w:val="20"/>
          <w:lang w:eastAsia="en-GB"/>
        </w:rPr>
        <w:t xml:space="preserve"> {</w:t>
      </w:r>
      <w:r w:rsidRPr="002750A7">
        <w:rPr>
          <w:rFonts w:ascii="Courier New" w:eastAsia="Times New Roman" w:hAnsi="Courier New" w:cs="Courier New"/>
          <w:color w:val="A9B7C6"/>
          <w:sz w:val="20"/>
          <w:szCs w:val="20"/>
          <w:lang w:eastAsia="en-GB"/>
        </w:rPr>
        <w:br/>
      </w:r>
      <w:r w:rsidRPr="002750A7">
        <w:rPr>
          <w:rFonts w:ascii="Courier New" w:eastAsia="Times New Roman" w:hAnsi="Courier New" w:cs="Courier New"/>
          <w:color w:val="A9B7C6"/>
          <w:sz w:val="20"/>
          <w:szCs w:val="20"/>
          <w:lang w:eastAsia="en-GB"/>
        </w:rPr>
        <w:br/>
        <w:t xml:space="preserve">    </w:t>
      </w:r>
      <w:r w:rsidRPr="002750A7">
        <w:rPr>
          <w:rFonts w:ascii="Courier New" w:eastAsia="Times New Roman" w:hAnsi="Courier New" w:cs="Courier New"/>
          <w:color w:val="BBB529"/>
          <w:sz w:val="20"/>
          <w:szCs w:val="20"/>
          <w:lang w:eastAsia="en-GB"/>
        </w:rPr>
        <w:t>@Bean</w:t>
      </w:r>
      <w:r w:rsidRPr="002750A7">
        <w:rPr>
          <w:rFonts w:ascii="Courier New" w:eastAsia="Times New Roman" w:hAnsi="Courier New" w:cs="Courier New"/>
          <w:color w:val="BBB529"/>
          <w:sz w:val="20"/>
          <w:szCs w:val="20"/>
          <w:lang w:eastAsia="en-GB"/>
        </w:rPr>
        <w:br/>
        <w:t xml:space="preserve">    </w:t>
      </w:r>
      <w:r w:rsidRPr="002750A7">
        <w:rPr>
          <w:rFonts w:ascii="Courier New" w:eastAsia="Times New Roman" w:hAnsi="Courier New" w:cs="Courier New"/>
          <w:color w:val="CC7832"/>
          <w:sz w:val="20"/>
          <w:szCs w:val="20"/>
          <w:lang w:eastAsia="en-GB"/>
        </w:rPr>
        <w:t xml:space="preserve">public </w:t>
      </w:r>
      <w:proofErr w:type="spellStart"/>
      <w:r w:rsidRPr="002750A7">
        <w:rPr>
          <w:rFonts w:ascii="Courier New" w:eastAsia="Times New Roman" w:hAnsi="Courier New" w:cs="Courier New"/>
          <w:color w:val="A9B7C6"/>
          <w:sz w:val="20"/>
          <w:szCs w:val="20"/>
          <w:lang w:eastAsia="en-GB"/>
        </w:rPr>
        <w:t>SecurityWebFilterChain</w:t>
      </w:r>
      <w:proofErr w:type="spellEnd"/>
      <w:r w:rsidRPr="002750A7">
        <w:rPr>
          <w:rFonts w:ascii="Courier New" w:eastAsia="Times New Roman" w:hAnsi="Courier New" w:cs="Courier New"/>
          <w:color w:val="A9B7C6"/>
          <w:sz w:val="20"/>
          <w:szCs w:val="20"/>
          <w:lang w:eastAsia="en-GB"/>
        </w:rPr>
        <w:t xml:space="preserve"> </w:t>
      </w:r>
      <w:proofErr w:type="spellStart"/>
      <w:r w:rsidRPr="002750A7">
        <w:rPr>
          <w:rFonts w:ascii="Courier New" w:eastAsia="Times New Roman" w:hAnsi="Courier New" w:cs="Courier New"/>
          <w:color w:val="FFC66D"/>
          <w:sz w:val="20"/>
          <w:szCs w:val="20"/>
          <w:lang w:eastAsia="en-GB"/>
        </w:rPr>
        <w:t>springSecurityFilterChain</w:t>
      </w:r>
      <w:proofErr w:type="spellEnd"/>
      <w:r w:rsidRPr="002750A7">
        <w:rPr>
          <w:rFonts w:ascii="Courier New" w:eastAsia="Times New Roman" w:hAnsi="Courier New" w:cs="Courier New"/>
          <w:color w:val="A9B7C6"/>
          <w:sz w:val="20"/>
          <w:szCs w:val="20"/>
          <w:lang w:eastAsia="en-GB"/>
        </w:rPr>
        <w:t>(</w:t>
      </w:r>
      <w:proofErr w:type="spellStart"/>
      <w:r w:rsidRPr="002750A7">
        <w:rPr>
          <w:rFonts w:ascii="Courier New" w:eastAsia="Times New Roman" w:hAnsi="Courier New" w:cs="Courier New"/>
          <w:color w:val="A9B7C6"/>
          <w:sz w:val="20"/>
          <w:szCs w:val="20"/>
          <w:lang w:eastAsia="en-GB"/>
        </w:rPr>
        <w:t>ServerHttpSecurity</w:t>
      </w:r>
      <w:proofErr w:type="spellEnd"/>
      <w:r w:rsidRPr="002750A7">
        <w:rPr>
          <w:rFonts w:ascii="Courier New" w:eastAsia="Times New Roman" w:hAnsi="Courier New" w:cs="Courier New"/>
          <w:color w:val="A9B7C6"/>
          <w:sz w:val="20"/>
          <w:szCs w:val="20"/>
          <w:lang w:eastAsia="en-GB"/>
        </w:rPr>
        <w:t xml:space="preserve"> </w:t>
      </w:r>
      <w:proofErr w:type="spellStart"/>
      <w:r w:rsidRPr="002750A7">
        <w:rPr>
          <w:rFonts w:ascii="Courier New" w:eastAsia="Times New Roman" w:hAnsi="Courier New" w:cs="Courier New"/>
          <w:color w:val="A9B7C6"/>
          <w:sz w:val="20"/>
          <w:szCs w:val="20"/>
          <w:lang w:eastAsia="en-GB"/>
        </w:rPr>
        <w:t>http</w:t>
      </w:r>
      <w:proofErr w:type="spellEnd"/>
      <w:r w:rsidRPr="002750A7">
        <w:rPr>
          <w:rFonts w:ascii="Courier New" w:eastAsia="Times New Roman" w:hAnsi="Courier New" w:cs="Courier New"/>
          <w:color w:val="A9B7C6"/>
          <w:sz w:val="20"/>
          <w:szCs w:val="20"/>
          <w:lang w:eastAsia="en-GB"/>
        </w:rPr>
        <w:t>) {</w:t>
      </w:r>
      <w:r w:rsidRPr="002750A7">
        <w:rPr>
          <w:rFonts w:ascii="Courier New" w:eastAsia="Times New Roman" w:hAnsi="Courier New" w:cs="Courier New"/>
          <w:color w:val="A9B7C6"/>
          <w:sz w:val="20"/>
          <w:szCs w:val="20"/>
          <w:lang w:eastAsia="en-GB"/>
        </w:rPr>
        <w:br/>
        <w:t xml:space="preserve">        </w:t>
      </w:r>
      <w:proofErr w:type="spellStart"/>
      <w:r w:rsidRPr="002750A7">
        <w:rPr>
          <w:rFonts w:ascii="Courier New" w:eastAsia="Times New Roman" w:hAnsi="Courier New" w:cs="Courier New"/>
          <w:color w:val="A9B7C6"/>
          <w:sz w:val="20"/>
          <w:szCs w:val="20"/>
          <w:lang w:eastAsia="en-GB"/>
        </w:rPr>
        <w:t>http</w:t>
      </w:r>
      <w:proofErr w:type="spellEnd"/>
      <w:r w:rsidRPr="002750A7">
        <w:rPr>
          <w:rFonts w:ascii="Courier New" w:eastAsia="Times New Roman" w:hAnsi="Courier New" w:cs="Courier New"/>
          <w:color w:val="A9B7C6"/>
          <w:sz w:val="20"/>
          <w:szCs w:val="20"/>
          <w:lang w:eastAsia="en-GB"/>
        </w:rPr>
        <w:br/>
        <w:t xml:space="preserve">                .</w:t>
      </w:r>
      <w:proofErr w:type="spellStart"/>
      <w:r w:rsidRPr="002750A7">
        <w:rPr>
          <w:rFonts w:ascii="Courier New" w:eastAsia="Times New Roman" w:hAnsi="Courier New" w:cs="Courier New"/>
          <w:color w:val="A9B7C6"/>
          <w:sz w:val="20"/>
          <w:szCs w:val="20"/>
          <w:lang w:eastAsia="en-GB"/>
        </w:rPr>
        <w:t>authorizeExchange</w:t>
      </w:r>
      <w:proofErr w:type="spellEnd"/>
      <w:r w:rsidRPr="002750A7">
        <w:rPr>
          <w:rFonts w:ascii="Courier New" w:eastAsia="Times New Roman" w:hAnsi="Courier New" w:cs="Courier New"/>
          <w:color w:val="A9B7C6"/>
          <w:sz w:val="20"/>
          <w:szCs w:val="20"/>
          <w:lang w:eastAsia="en-GB"/>
        </w:rPr>
        <w:t>()</w:t>
      </w:r>
      <w:r w:rsidRPr="002750A7">
        <w:rPr>
          <w:rFonts w:ascii="Courier New" w:eastAsia="Times New Roman" w:hAnsi="Courier New" w:cs="Courier New"/>
          <w:color w:val="A9B7C6"/>
          <w:sz w:val="20"/>
          <w:szCs w:val="20"/>
          <w:lang w:eastAsia="en-GB"/>
        </w:rPr>
        <w:br/>
        <w:t xml:space="preserve">                .</w:t>
      </w:r>
      <w:proofErr w:type="spellStart"/>
      <w:r w:rsidRPr="002750A7">
        <w:rPr>
          <w:rFonts w:ascii="Courier New" w:eastAsia="Times New Roman" w:hAnsi="Courier New" w:cs="Courier New"/>
          <w:color w:val="A9B7C6"/>
          <w:sz w:val="20"/>
          <w:szCs w:val="20"/>
          <w:lang w:eastAsia="en-GB"/>
        </w:rPr>
        <w:t>pathMatchers</w:t>
      </w:r>
      <w:proofErr w:type="spellEnd"/>
      <w:r w:rsidRPr="002750A7">
        <w:rPr>
          <w:rFonts w:ascii="Courier New" w:eastAsia="Times New Roman" w:hAnsi="Courier New" w:cs="Courier New"/>
          <w:color w:val="A9B7C6"/>
          <w:sz w:val="20"/>
          <w:szCs w:val="20"/>
          <w:lang w:eastAsia="en-GB"/>
        </w:rPr>
        <w:t>(</w:t>
      </w:r>
      <w:r w:rsidRPr="002750A7">
        <w:rPr>
          <w:rFonts w:ascii="Courier New" w:eastAsia="Times New Roman" w:hAnsi="Courier New" w:cs="Courier New"/>
          <w:color w:val="6A8759"/>
          <w:sz w:val="20"/>
          <w:szCs w:val="20"/>
          <w:lang w:eastAsia="en-GB"/>
        </w:rPr>
        <w:t>"/**"</w:t>
      </w:r>
      <w:r w:rsidRPr="002750A7">
        <w:rPr>
          <w:rFonts w:ascii="Courier New" w:eastAsia="Times New Roman" w:hAnsi="Courier New" w:cs="Courier New"/>
          <w:color w:val="CC7832"/>
          <w:sz w:val="20"/>
          <w:szCs w:val="20"/>
          <w:lang w:eastAsia="en-GB"/>
        </w:rPr>
        <w:t xml:space="preserve">, </w:t>
      </w:r>
      <w:r w:rsidRPr="002750A7">
        <w:rPr>
          <w:rFonts w:ascii="Courier New" w:eastAsia="Times New Roman" w:hAnsi="Courier New" w:cs="Courier New"/>
          <w:color w:val="6A8759"/>
          <w:sz w:val="20"/>
          <w:szCs w:val="20"/>
          <w:lang w:eastAsia="en-GB"/>
        </w:rPr>
        <w:t>"/_</w:t>
      </w:r>
      <w:proofErr w:type="spellStart"/>
      <w:r w:rsidRPr="002750A7">
        <w:rPr>
          <w:rFonts w:ascii="Courier New" w:eastAsia="Times New Roman" w:hAnsi="Courier New" w:cs="Courier New"/>
          <w:color w:val="6A8759"/>
          <w:sz w:val="20"/>
          <w:szCs w:val="20"/>
          <w:lang w:eastAsia="en-GB"/>
        </w:rPr>
        <w:t>next</w:t>
      </w:r>
      <w:proofErr w:type="spellEnd"/>
      <w:r w:rsidRPr="002750A7">
        <w:rPr>
          <w:rFonts w:ascii="Courier New" w:eastAsia="Times New Roman" w:hAnsi="Courier New" w:cs="Courier New"/>
          <w:color w:val="6A8759"/>
          <w:sz w:val="20"/>
          <w:szCs w:val="20"/>
          <w:lang w:eastAsia="en-GB"/>
        </w:rPr>
        <w:t>/**"</w:t>
      </w:r>
      <w:r w:rsidRPr="002750A7">
        <w:rPr>
          <w:rFonts w:ascii="Courier New" w:eastAsia="Times New Roman" w:hAnsi="Courier New" w:cs="Courier New"/>
          <w:color w:val="CC7832"/>
          <w:sz w:val="20"/>
          <w:szCs w:val="20"/>
          <w:lang w:eastAsia="en-GB"/>
        </w:rPr>
        <w:t xml:space="preserve">, </w:t>
      </w:r>
      <w:r w:rsidRPr="002750A7">
        <w:rPr>
          <w:rFonts w:ascii="Courier New" w:eastAsia="Times New Roman" w:hAnsi="Courier New" w:cs="Courier New"/>
          <w:color w:val="6A8759"/>
          <w:sz w:val="20"/>
          <w:szCs w:val="20"/>
          <w:lang w:eastAsia="en-GB"/>
        </w:rPr>
        <w:t>"/favicon.ico"</w:t>
      </w:r>
      <w:r w:rsidRPr="002750A7">
        <w:rPr>
          <w:rFonts w:ascii="Courier New" w:eastAsia="Times New Roman" w:hAnsi="Courier New" w:cs="Courier New"/>
          <w:color w:val="CC7832"/>
          <w:sz w:val="20"/>
          <w:szCs w:val="20"/>
          <w:lang w:eastAsia="en-GB"/>
        </w:rPr>
        <w:t>,</w:t>
      </w:r>
      <w:r w:rsidRPr="002750A7">
        <w:rPr>
          <w:rFonts w:ascii="Courier New" w:eastAsia="Times New Roman" w:hAnsi="Courier New" w:cs="Courier New"/>
          <w:color w:val="CC7832"/>
          <w:sz w:val="20"/>
          <w:szCs w:val="20"/>
          <w:lang w:eastAsia="en-GB"/>
        </w:rPr>
        <w:br/>
        <w:t xml:space="preserve">                        </w:t>
      </w:r>
      <w:r w:rsidRPr="002750A7">
        <w:rPr>
          <w:rFonts w:ascii="Courier New" w:eastAsia="Times New Roman" w:hAnsi="Courier New" w:cs="Courier New"/>
          <w:color w:val="6A8759"/>
          <w:sz w:val="20"/>
          <w:szCs w:val="20"/>
          <w:lang w:eastAsia="en-GB"/>
        </w:rPr>
        <w:t>"/</w:t>
      </w:r>
      <w:proofErr w:type="spellStart"/>
      <w:r w:rsidRPr="002750A7">
        <w:rPr>
          <w:rFonts w:ascii="Courier New" w:eastAsia="Times New Roman" w:hAnsi="Courier New" w:cs="Courier New"/>
          <w:color w:val="6A8759"/>
          <w:sz w:val="20"/>
          <w:szCs w:val="20"/>
          <w:lang w:eastAsia="en-GB"/>
        </w:rPr>
        <w:t>api</w:t>
      </w:r>
      <w:proofErr w:type="spellEnd"/>
      <w:r w:rsidRPr="002750A7">
        <w:rPr>
          <w:rFonts w:ascii="Courier New" w:eastAsia="Times New Roman" w:hAnsi="Courier New" w:cs="Courier New"/>
          <w:color w:val="6A8759"/>
          <w:sz w:val="20"/>
          <w:szCs w:val="20"/>
          <w:lang w:eastAsia="en-GB"/>
        </w:rPr>
        <w:t>/</w:t>
      </w:r>
      <w:proofErr w:type="spellStart"/>
      <w:r w:rsidRPr="002750A7">
        <w:rPr>
          <w:rFonts w:ascii="Courier New" w:eastAsia="Times New Roman" w:hAnsi="Courier New" w:cs="Courier New"/>
          <w:color w:val="6A8759"/>
          <w:sz w:val="20"/>
          <w:szCs w:val="20"/>
          <w:lang w:eastAsia="en-GB"/>
        </w:rPr>
        <w:t>auth</w:t>
      </w:r>
      <w:proofErr w:type="spellEnd"/>
      <w:r w:rsidRPr="002750A7">
        <w:rPr>
          <w:rFonts w:ascii="Courier New" w:eastAsia="Times New Roman" w:hAnsi="Courier New" w:cs="Courier New"/>
          <w:color w:val="6A8759"/>
          <w:sz w:val="20"/>
          <w:szCs w:val="20"/>
          <w:lang w:eastAsia="en-GB"/>
        </w:rPr>
        <w:t>/**"</w:t>
      </w:r>
      <w:r w:rsidRPr="002750A7">
        <w:rPr>
          <w:rFonts w:ascii="Courier New" w:eastAsia="Times New Roman" w:hAnsi="Courier New" w:cs="Courier New"/>
          <w:color w:val="CC7832"/>
          <w:sz w:val="20"/>
          <w:szCs w:val="20"/>
          <w:lang w:eastAsia="en-GB"/>
        </w:rPr>
        <w:t xml:space="preserve">, </w:t>
      </w:r>
      <w:r w:rsidRPr="002750A7">
        <w:rPr>
          <w:rFonts w:ascii="Courier New" w:eastAsia="Times New Roman" w:hAnsi="Courier New" w:cs="Courier New"/>
          <w:color w:val="6A8759"/>
          <w:sz w:val="20"/>
          <w:szCs w:val="20"/>
          <w:lang w:eastAsia="en-GB"/>
        </w:rPr>
        <w:t>"/</w:t>
      </w:r>
      <w:proofErr w:type="spellStart"/>
      <w:r w:rsidRPr="002750A7">
        <w:rPr>
          <w:rFonts w:ascii="Courier New" w:eastAsia="Times New Roman" w:hAnsi="Courier New" w:cs="Courier New"/>
          <w:color w:val="6A8759"/>
          <w:sz w:val="20"/>
          <w:szCs w:val="20"/>
          <w:lang w:eastAsia="en-GB"/>
        </w:rPr>
        <w:t>api</w:t>
      </w:r>
      <w:proofErr w:type="spellEnd"/>
      <w:r w:rsidRPr="002750A7">
        <w:rPr>
          <w:rFonts w:ascii="Courier New" w:eastAsia="Times New Roman" w:hAnsi="Courier New" w:cs="Courier New"/>
          <w:color w:val="6A8759"/>
          <w:sz w:val="20"/>
          <w:szCs w:val="20"/>
          <w:lang w:eastAsia="en-GB"/>
        </w:rPr>
        <w:t>/</w:t>
      </w:r>
      <w:proofErr w:type="spellStart"/>
      <w:r w:rsidRPr="002750A7">
        <w:rPr>
          <w:rFonts w:ascii="Courier New" w:eastAsia="Times New Roman" w:hAnsi="Courier New" w:cs="Courier New"/>
          <w:color w:val="6A8759"/>
          <w:sz w:val="20"/>
          <w:szCs w:val="20"/>
          <w:lang w:eastAsia="en-GB"/>
        </w:rPr>
        <w:t>gw</w:t>
      </w:r>
      <w:proofErr w:type="spellEnd"/>
      <w:r w:rsidRPr="002750A7">
        <w:rPr>
          <w:rFonts w:ascii="Courier New" w:eastAsia="Times New Roman" w:hAnsi="Courier New" w:cs="Courier New"/>
          <w:color w:val="6A8759"/>
          <w:sz w:val="20"/>
          <w:szCs w:val="20"/>
          <w:lang w:eastAsia="en-GB"/>
        </w:rPr>
        <w:t>/**"</w:t>
      </w:r>
      <w:r w:rsidRPr="002750A7">
        <w:rPr>
          <w:rFonts w:ascii="Courier New" w:eastAsia="Times New Roman" w:hAnsi="Courier New" w:cs="Courier New"/>
          <w:color w:val="CC7832"/>
          <w:sz w:val="20"/>
          <w:szCs w:val="20"/>
          <w:lang w:eastAsia="en-GB"/>
        </w:rPr>
        <w:t xml:space="preserve">, </w:t>
      </w:r>
      <w:r w:rsidRPr="002750A7">
        <w:rPr>
          <w:rFonts w:ascii="Courier New" w:eastAsia="Times New Roman" w:hAnsi="Courier New" w:cs="Courier New"/>
          <w:color w:val="6A8759"/>
          <w:sz w:val="20"/>
          <w:szCs w:val="20"/>
          <w:lang w:eastAsia="en-GB"/>
        </w:rPr>
        <w:t>"/</w:t>
      </w:r>
      <w:proofErr w:type="spellStart"/>
      <w:r w:rsidRPr="002750A7">
        <w:rPr>
          <w:rFonts w:ascii="Courier New" w:eastAsia="Times New Roman" w:hAnsi="Courier New" w:cs="Courier New"/>
          <w:color w:val="6A8759"/>
          <w:sz w:val="20"/>
          <w:szCs w:val="20"/>
          <w:lang w:eastAsia="en-GB"/>
        </w:rPr>
        <w:t>api</w:t>
      </w:r>
      <w:proofErr w:type="spellEnd"/>
      <w:r w:rsidRPr="002750A7">
        <w:rPr>
          <w:rFonts w:ascii="Courier New" w:eastAsia="Times New Roman" w:hAnsi="Courier New" w:cs="Courier New"/>
          <w:color w:val="6A8759"/>
          <w:sz w:val="20"/>
          <w:szCs w:val="20"/>
          <w:lang w:eastAsia="en-GB"/>
        </w:rPr>
        <w:t>/</w:t>
      </w:r>
      <w:proofErr w:type="spellStart"/>
      <w:r w:rsidRPr="002750A7">
        <w:rPr>
          <w:rFonts w:ascii="Courier New" w:eastAsia="Times New Roman" w:hAnsi="Courier New" w:cs="Courier New"/>
          <w:color w:val="6A8759"/>
          <w:sz w:val="20"/>
          <w:szCs w:val="20"/>
          <w:lang w:eastAsia="en-GB"/>
        </w:rPr>
        <w:t>home</w:t>
      </w:r>
      <w:proofErr w:type="spellEnd"/>
      <w:r w:rsidRPr="002750A7">
        <w:rPr>
          <w:rFonts w:ascii="Courier New" w:eastAsia="Times New Roman" w:hAnsi="Courier New" w:cs="Courier New"/>
          <w:color w:val="6A8759"/>
          <w:sz w:val="20"/>
          <w:szCs w:val="20"/>
          <w:lang w:eastAsia="en-GB"/>
        </w:rPr>
        <w:t>/**"</w:t>
      </w:r>
      <w:r w:rsidRPr="002750A7">
        <w:rPr>
          <w:rFonts w:ascii="Courier New" w:eastAsia="Times New Roman" w:hAnsi="Courier New" w:cs="Courier New"/>
          <w:color w:val="CC7832"/>
          <w:sz w:val="20"/>
          <w:szCs w:val="20"/>
          <w:lang w:eastAsia="en-GB"/>
        </w:rPr>
        <w:t xml:space="preserve">, </w:t>
      </w:r>
      <w:r w:rsidRPr="002750A7">
        <w:rPr>
          <w:rFonts w:ascii="Courier New" w:eastAsia="Times New Roman" w:hAnsi="Courier New" w:cs="Courier New"/>
          <w:color w:val="6A8759"/>
          <w:sz w:val="20"/>
          <w:szCs w:val="20"/>
          <w:lang w:eastAsia="en-GB"/>
        </w:rPr>
        <w:t>"/</w:t>
      </w:r>
      <w:proofErr w:type="spellStart"/>
      <w:r w:rsidRPr="002750A7">
        <w:rPr>
          <w:rFonts w:ascii="Courier New" w:eastAsia="Times New Roman" w:hAnsi="Courier New" w:cs="Courier New"/>
          <w:color w:val="6A8759"/>
          <w:sz w:val="20"/>
          <w:szCs w:val="20"/>
          <w:lang w:eastAsia="en-GB"/>
        </w:rPr>
        <w:t>api</w:t>
      </w:r>
      <w:proofErr w:type="spellEnd"/>
      <w:r w:rsidRPr="002750A7">
        <w:rPr>
          <w:rFonts w:ascii="Courier New" w:eastAsia="Times New Roman" w:hAnsi="Courier New" w:cs="Courier New"/>
          <w:color w:val="6A8759"/>
          <w:sz w:val="20"/>
          <w:szCs w:val="20"/>
          <w:lang w:eastAsia="en-GB"/>
        </w:rPr>
        <w:t>/country/**"</w:t>
      </w:r>
      <w:r w:rsidRPr="002750A7">
        <w:rPr>
          <w:rFonts w:ascii="Courier New" w:eastAsia="Times New Roman" w:hAnsi="Courier New" w:cs="Courier New"/>
          <w:color w:val="CC7832"/>
          <w:sz w:val="20"/>
          <w:szCs w:val="20"/>
          <w:lang w:eastAsia="en-GB"/>
        </w:rPr>
        <w:t xml:space="preserve">, </w:t>
      </w:r>
      <w:r w:rsidRPr="002750A7">
        <w:rPr>
          <w:rFonts w:ascii="Courier New" w:eastAsia="Times New Roman" w:hAnsi="Courier New" w:cs="Courier New"/>
          <w:color w:val="6A8759"/>
          <w:sz w:val="20"/>
          <w:szCs w:val="20"/>
          <w:lang w:eastAsia="en-GB"/>
        </w:rPr>
        <w:t>"/</w:t>
      </w:r>
      <w:proofErr w:type="spellStart"/>
      <w:r w:rsidRPr="002750A7">
        <w:rPr>
          <w:rFonts w:ascii="Courier New" w:eastAsia="Times New Roman" w:hAnsi="Courier New" w:cs="Courier New"/>
          <w:color w:val="6A8759"/>
          <w:sz w:val="20"/>
          <w:szCs w:val="20"/>
          <w:lang w:eastAsia="en-GB"/>
        </w:rPr>
        <w:t>api</w:t>
      </w:r>
      <w:proofErr w:type="spellEnd"/>
      <w:r w:rsidRPr="002750A7">
        <w:rPr>
          <w:rFonts w:ascii="Courier New" w:eastAsia="Times New Roman" w:hAnsi="Courier New" w:cs="Courier New"/>
          <w:color w:val="6A8759"/>
          <w:sz w:val="20"/>
          <w:szCs w:val="20"/>
          <w:lang w:eastAsia="en-GB"/>
        </w:rPr>
        <w:t>/</w:t>
      </w:r>
      <w:proofErr w:type="spellStart"/>
      <w:r w:rsidRPr="002750A7">
        <w:rPr>
          <w:rFonts w:ascii="Courier New" w:eastAsia="Times New Roman" w:hAnsi="Courier New" w:cs="Courier New"/>
          <w:color w:val="6A8759"/>
          <w:sz w:val="20"/>
          <w:szCs w:val="20"/>
          <w:lang w:eastAsia="en-GB"/>
        </w:rPr>
        <w:t>city</w:t>
      </w:r>
      <w:proofErr w:type="spellEnd"/>
      <w:r w:rsidRPr="002750A7">
        <w:rPr>
          <w:rFonts w:ascii="Courier New" w:eastAsia="Times New Roman" w:hAnsi="Courier New" w:cs="Courier New"/>
          <w:color w:val="6A8759"/>
          <w:sz w:val="20"/>
          <w:szCs w:val="20"/>
          <w:lang w:eastAsia="en-GB"/>
        </w:rPr>
        <w:t>/**"</w:t>
      </w:r>
      <w:r w:rsidRPr="002750A7">
        <w:rPr>
          <w:rFonts w:ascii="Courier New" w:eastAsia="Times New Roman" w:hAnsi="Courier New" w:cs="Courier New"/>
          <w:color w:val="CC7832"/>
          <w:sz w:val="20"/>
          <w:szCs w:val="20"/>
          <w:lang w:eastAsia="en-GB"/>
        </w:rPr>
        <w:t>,</w:t>
      </w:r>
      <w:r w:rsidRPr="002750A7">
        <w:rPr>
          <w:rFonts w:ascii="Courier New" w:eastAsia="Times New Roman" w:hAnsi="Courier New" w:cs="Courier New"/>
          <w:color w:val="CC7832"/>
          <w:sz w:val="20"/>
          <w:szCs w:val="20"/>
          <w:lang w:eastAsia="en-GB"/>
        </w:rPr>
        <w:br/>
      </w:r>
      <w:r w:rsidRPr="002750A7">
        <w:rPr>
          <w:rFonts w:ascii="Courier New" w:eastAsia="Times New Roman" w:hAnsi="Courier New" w:cs="Courier New"/>
          <w:color w:val="CC7832"/>
          <w:sz w:val="20"/>
          <w:szCs w:val="20"/>
          <w:lang w:eastAsia="en-GB"/>
        </w:rPr>
        <w:lastRenderedPageBreak/>
        <w:t xml:space="preserve">                        </w:t>
      </w:r>
      <w:r w:rsidRPr="002750A7">
        <w:rPr>
          <w:rFonts w:ascii="Courier New" w:eastAsia="Times New Roman" w:hAnsi="Courier New" w:cs="Courier New"/>
          <w:color w:val="6A8759"/>
          <w:sz w:val="20"/>
          <w:szCs w:val="20"/>
          <w:lang w:eastAsia="en-GB"/>
        </w:rPr>
        <w:t>"/</w:t>
      </w:r>
      <w:proofErr w:type="spellStart"/>
      <w:r w:rsidRPr="002750A7">
        <w:rPr>
          <w:rFonts w:ascii="Courier New" w:eastAsia="Times New Roman" w:hAnsi="Courier New" w:cs="Courier New"/>
          <w:color w:val="6A8759"/>
          <w:sz w:val="20"/>
          <w:szCs w:val="20"/>
          <w:lang w:eastAsia="en-GB"/>
        </w:rPr>
        <w:t>api</w:t>
      </w:r>
      <w:proofErr w:type="spellEnd"/>
      <w:r w:rsidRPr="002750A7">
        <w:rPr>
          <w:rFonts w:ascii="Courier New" w:eastAsia="Times New Roman" w:hAnsi="Courier New" w:cs="Courier New"/>
          <w:color w:val="6A8759"/>
          <w:sz w:val="20"/>
          <w:szCs w:val="20"/>
          <w:lang w:eastAsia="en-GB"/>
        </w:rPr>
        <w:t>/</w:t>
      </w:r>
      <w:proofErr w:type="spellStart"/>
      <w:r w:rsidRPr="002750A7">
        <w:rPr>
          <w:rFonts w:ascii="Courier New" w:eastAsia="Times New Roman" w:hAnsi="Courier New" w:cs="Courier New"/>
          <w:color w:val="6A8759"/>
          <w:sz w:val="20"/>
          <w:szCs w:val="20"/>
          <w:lang w:eastAsia="en-GB"/>
        </w:rPr>
        <w:t>home</w:t>
      </w:r>
      <w:proofErr w:type="spellEnd"/>
      <w:r w:rsidRPr="002750A7">
        <w:rPr>
          <w:rFonts w:ascii="Courier New" w:eastAsia="Times New Roman" w:hAnsi="Courier New" w:cs="Courier New"/>
          <w:color w:val="6A8759"/>
          <w:sz w:val="20"/>
          <w:szCs w:val="20"/>
          <w:lang w:eastAsia="en-GB"/>
        </w:rPr>
        <w:t>/**"</w:t>
      </w:r>
      <w:r w:rsidRPr="002750A7">
        <w:rPr>
          <w:rFonts w:ascii="Courier New" w:eastAsia="Times New Roman" w:hAnsi="Courier New" w:cs="Courier New"/>
          <w:color w:val="CC7832"/>
          <w:sz w:val="20"/>
          <w:szCs w:val="20"/>
          <w:lang w:eastAsia="en-GB"/>
        </w:rPr>
        <w:t xml:space="preserve">, </w:t>
      </w:r>
      <w:r w:rsidRPr="002750A7">
        <w:rPr>
          <w:rFonts w:ascii="Courier New" w:eastAsia="Times New Roman" w:hAnsi="Courier New" w:cs="Courier New"/>
          <w:color w:val="6A8759"/>
          <w:sz w:val="20"/>
          <w:szCs w:val="20"/>
          <w:lang w:eastAsia="en-GB"/>
        </w:rPr>
        <w:t>"/</w:t>
      </w:r>
      <w:proofErr w:type="spellStart"/>
      <w:r w:rsidRPr="002750A7">
        <w:rPr>
          <w:rFonts w:ascii="Courier New" w:eastAsia="Times New Roman" w:hAnsi="Courier New" w:cs="Courier New"/>
          <w:color w:val="6A8759"/>
          <w:sz w:val="20"/>
          <w:szCs w:val="20"/>
          <w:lang w:eastAsia="en-GB"/>
        </w:rPr>
        <w:t>api</w:t>
      </w:r>
      <w:proofErr w:type="spellEnd"/>
      <w:r w:rsidRPr="002750A7">
        <w:rPr>
          <w:rFonts w:ascii="Courier New" w:eastAsia="Times New Roman" w:hAnsi="Courier New" w:cs="Courier New"/>
          <w:color w:val="6A8759"/>
          <w:sz w:val="20"/>
          <w:szCs w:val="20"/>
          <w:lang w:eastAsia="en-GB"/>
        </w:rPr>
        <w:t>/room/**"</w:t>
      </w:r>
      <w:r w:rsidRPr="002750A7">
        <w:rPr>
          <w:rFonts w:ascii="Courier New" w:eastAsia="Times New Roman" w:hAnsi="Courier New" w:cs="Courier New"/>
          <w:color w:val="CC7832"/>
          <w:sz w:val="20"/>
          <w:szCs w:val="20"/>
          <w:lang w:eastAsia="en-GB"/>
        </w:rPr>
        <w:t xml:space="preserve">, </w:t>
      </w:r>
      <w:r w:rsidRPr="002750A7">
        <w:rPr>
          <w:rFonts w:ascii="Courier New" w:eastAsia="Times New Roman" w:hAnsi="Courier New" w:cs="Courier New"/>
          <w:color w:val="6A8759"/>
          <w:sz w:val="20"/>
          <w:szCs w:val="20"/>
          <w:lang w:eastAsia="en-GB"/>
        </w:rPr>
        <w:t>"/</w:t>
      </w:r>
      <w:proofErr w:type="spellStart"/>
      <w:r w:rsidRPr="002750A7">
        <w:rPr>
          <w:rFonts w:ascii="Courier New" w:eastAsia="Times New Roman" w:hAnsi="Courier New" w:cs="Courier New"/>
          <w:color w:val="6A8759"/>
          <w:sz w:val="20"/>
          <w:szCs w:val="20"/>
          <w:lang w:eastAsia="en-GB"/>
        </w:rPr>
        <w:t>api</w:t>
      </w:r>
      <w:proofErr w:type="spellEnd"/>
      <w:r w:rsidRPr="002750A7">
        <w:rPr>
          <w:rFonts w:ascii="Courier New" w:eastAsia="Times New Roman" w:hAnsi="Courier New" w:cs="Courier New"/>
          <w:color w:val="6A8759"/>
          <w:sz w:val="20"/>
          <w:szCs w:val="20"/>
          <w:lang w:eastAsia="en-GB"/>
        </w:rPr>
        <w:t>/record/**"</w:t>
      </w:r>
      <w:r w:rsidRPr="002750A7">
        <w:rPr>
          <w:rFonts w:ascii="Courier New" w:eastAsia="Times New Roman" w:hAnsi="Courier New" w:cs="Courier New"/>
          <w:color w:val="CC7832"/>
          <w:sz w:val="20"/>
          <w:szCs w:val="20"/>
          <w:lang w:eastAsia="en-GB"/>
        </w:rPr>
        <w:t xml:space="preserve">, </w:t>
      </w:r>
      <w:r w:rsidRPr="002750A7">
        <w:rPr>
          <w:rFonts w:ascii="Courier New" w:eastAsia="Times New Roman" w:hAnsi="Courier New" w:cs="Courier New"/>
          <w:color w:val="6A8759"/>
          <w:sz w:val="20"/>
          <w:szCs w:val="20"/>
          <w:lang w:eastAsia="en-GB"/>
        </w:rPr>
        <w:t>"/</w:t>
      </w:r>
      <w:proofErr w:type="spellStart"/>
      <w:r w:rsidRPr="002750A7">
        <w:rPr>
          <w:rFonts w:ascii="Courier New" w:eastAsia="Times New Roman" w:hAnsi="Courier New" w:cs="Courier New"/>
          <w:color w:val="6A8759"/>
          <w:sz w:val="20"/>
          <w:szCs w:val="20"/>
          <w:lang w:eastAsia="en-GB"/>
        </w:rPr>
        <w:t>devices</w:t>
      </w:r>
      <w:proofErr w:type="spellEnd"/>
      <w:r w:rsidRPr="002750A7">
        <w:rPr>
          <w:rFonts w:ascii="Courier New" w:eastAsia="Times New Roman" w:hAnsi="Courier New" w:cs="Courier New"/>
          <w:color w:val="6A8759"/>
          <w:sz w:val="20"/>
          <w:szCs w:val="20"/>
          <w:lang w:eastAsia="en-GB"/>
        </w:rPr>
        <w:t>"</w:t>
      </w:r>
      <w:r w:rsidRPr="002750A7">
        <w:rPr>
          <w:rFonts w:ascii="Courier New" w:eastAsia="Times New Roman" w:hAnsi="Courier New" w:cs="Courier New"/>
          <w:color w:val="CC7832"/>
          <w:sz w:val="20"/>
          <w:szCs w:val="20"/>
          <w:lang w:eastAsia="en-GB"/>
        </w:rPr>
        <w:t xml:space="preserve">, </w:t>
      </w:r>
      <w:r w:rsidRPr="002750A7">
        <w:rPr>
          <w:rFonts w:ascii="Courier New" w:eastAsia="Times New Roman" w:hAnsi="Courier New" w:cs="Courier New"/>
          <w:color w:val="6A8759"/>
          <w:sz w:val="20"/>
          <w:szCs w:val="20"/>
          <w:lang w:eastAsia="en-GB"/>
        </w:rPr>
        <w:t>"/</w:t>
      </w:r>
      <w:proofErr w:type="spellStart"/>
      <w:r w:rsidRPr="002750A7">
        <w:rPr>
          <w:rFonts w:ascii="Courier New" w:eastAsia="Times New Roman" w:hAnsi="Courier New" w:cs="Courier New"/>
          <w:color w:val="6A8759"/>
          <w:sz w:val="20"/>
          <w:szCs w:val="20"/>
          <w:lang w:eastAsia="en-GB"/>
        </w:rPr>
        <w:t>settings</w:t>
      </w:r>
      <w:proofErr w:type="spellEnd"/>
      <w:r w:rsidRPr="002750A7">
        <w:rPr>
          <w:rFonts w:ascii="Courier New" w:eastAsia="Times New Roman" w:hAnsi="Courier New" w:cs="Courier New"/>
          <w:color w:val="6A8759"/>
          <w:sz w:val="20"/>
          <w:szCs w:val="20"/>
          <w:lang w:eastAsia="en-GB"/>
        </w:rPr>
        <w:t>"</w:t>
      </w:r>
      <w:r w:rsidRPr="002750A7">
        <w:rPr>
          <w:rFonts w:ascii="Courier New" w:eastAsia="Times New Roman" w:hAnsi="Courier New" w:cs="Courier New"/>
          <w:color w:val="A9B7C6"/>
          <w:sz w:val="20"/>
          <w:szCs w:val="20"/>
          <w:lang w:eastAsia="en-GB"/>
        </w:rPr>
        <w:t>)</w:t>
      </w:r>
      <w:r w:rsidRPr="002750A7">
        <w:rPr>
          <w:rFonts w:ascii="Courier New" w:eastAsia="Times New Roman" w:hAnsi="Courier New" w:cs="Courier New"/>
          <w:color w:val="A9B7C6"/>
          <w:sz w:val="20"/>
          <w:szCs w:val="20"/>
          <w:lang w:eastAsia="en-GB"/>
        </w:rPr>
        <w:br/>
        <w:t xml:space="preserve">                    .</w:t>
      </w:r>
      <w:proofErr w:type="spellStart"/>
      <w:r w:rsidRPr="002750A7">
        <w:rPr>
          <w:rFonts w:ascii="Courier New" w:eastAsia="Times New Roman" w:hAnsi="Courier New" w:cs="Courier New"/>
          <w:color w:val="A9B7C6"/>
          <w:sz w:val="20"/>
          <w:szCs w:val="20"/>
          <w:lang w:eastAsia="en-GB"/>
        </w:rPr>
        <w:t>permitAll</w:t>
      </w:r>
      <w:proofErr w:type="spellEnd"/>
      <w:r w:rsidRPr="002750A7">
        <w:rPr>
          <w:rFonts w:ascii="Courier New" w:eastAsia="Times New Roman" w:hAnsi="Courier New" w:cs="Courier New"/>
          <w:color w:val="A9B7C6"/>
          <w:sz w:val="20"/>
          <w:szCs w:val="20"/>
          <w:lang w:eastAsia="en-GB"/>
        </w:rPr>
        <w:t>()</w:t>
      </w:r>
      <w:r w:rsidRPr="002750A7">
        <w:rPr>
          <w:rFonts w:ascii="Courier New" w:eastAsia="Times New Roman" w:hAnsi="Courier New" w:cs="Courier New"/>
          <w:color w:val="A9B7C6"/>
          <w:sz w:val="20"/>
          <w:szCs w:val="20"/>
          <w:lang w:eastAsia="en-GB"/>
        </w:rPr>
        <w:br/>
        <w:t xml:space="preserve">                .</w:t>
      </w:r>
      <w:proofErr w:type="spellStart"/>
      <w:r w:rsidRPr="002750A7">
        <w:rPr>
          <w:rFonts w:ascii="Courier New" w:eastAsia="Times New Roman" w:hAnsi="Courier New" w:cs="Courier New"/>
          <w:color w:val="A9B7C6"/>
          <w:sz w:val="20"/>
          <w:szCs w:val="20"/>
          <w:lang w:eastAsia="en-GB"/>
        </w:rPr>
        <w:t>anyExchange</w:t>
      </w:r>
      <w:proofErr w:type="spellEnd"/>
      <w:r w:rsidRPr="002750A7">
        <w:rPr>
          <w:rFonts w:ascii="Courier New" w:eastAsia="Times New Roman" w:hAnsi="Courier New" w:cs="Courier New"/>
          <w:color w:val="A9B7C6"/>
          <w:sz w:val="20"/>
          <w:szCs w:val="20"/>
          <w:lang w:eastAsia="en-GB"/>
        </w:rPr>
        <w:t>()</w:t>
      </w:r>
      <w:r w:rsidRPr="002750A7">
        <w:rPr>
          <w:rFonts w:ascii="Courier New" w:eastAsia="Times New Roman" w:hAnsi="Courier New" w:cs="Courier New"/>
          <w:color w:val="A9B7C6"/>
          <w:sz w:val="20"/>
          <w:szCs w:val="20"/>
          <w:lang w:eastAsia="en-GB"/>
        </w:rPr>
        <w:br/>
        <w:t xml:space="preserve">                    .</w:t>
      </w:r>
      <w:proofErr w:type="spellStart"/>
      <w:r w:rsidRPr="002750A7">
        <w:rPr>
          <w:rFonts w:ascii="Courier New" w:eastAsia="Times New Roman" w:hAnsi="Courier New" w:cs="Courier New"/>
          <w:color w:val="A9B7C6"/>
          <w:sz w:val="20"/>
          <w:szCs w:val="20"/>
          <w:lang w:eastAsia="en-GB"/>
        </w:rPr>
        <w:t>authenticated</w:t>
      </w:r>
      <w:proofErr w:type="spellEnd"/>
      <w:r w:rsidRPr="002750A7">
        <w:rPr>
          <w:rFonts w:ascii="Courier New" w:eastAsia="Times New Roman" w:hAnsi="Courier New" w:cs="Courier New"/>
          <w:color w:val="A9B7C6"/>
          <w:sz w:val="20"/>
          <w:szCs w:val="20"/>
          <w:lang w:eastAsia="en-GB"/>
        </w:rPr>
        <w:t>()</w:t>
      </w:r>
      <w:r w:rsidRPr="002750A7">
        <w:rPr>
          <w:rFonts w:ascii="Courier New" w:eastAsia="Times New Roman" w:hAnsi="Courier New" w:cs="Courier New"/>
          <w:color w:val="A9B7C6"/>
          <w:sz w:val="20"/>
          <w:szCs w:val="20"/>
          <w:lang w:eastAsia="en-GB"/>
        </w:rPr>
        <w:br/>
        <w:t xml:space="preserve">                .</w:t>
      </w:r>
      <w:proofErr w:type="spellStart"/>
      <w:r w:rsidRPr="002750A7">
        <w:rPr>
          <w:rFonts w:ascii="Courier New" w:eastAsia="Times New Roman" w:hAnsi="Courier New" w:cs="Courier New"/>
          <w:color w:val="A9B7C6"/>
          <w:sz w:val="20"/>
          <w:szCs w:val="20"/>
          <w:lang w:eastAsia="en-GB"/>
        </w:rPr>
        <w:t>and</w:t>
      </w:r>
      <w:proofErr w:type="spellEnd"/>
      <w:r w:rsidRPr="002750A7">
        <w:rPr>
          <w:rFonts w:ascii="Courier New" w:eastAsia="Times New Roman" w:hAnsi="Courier New" w:cs="Courier New"/>
          <w:color w:val="A9B7C6"/>
          <w:sz w:val="20"/>
          <w:szCs w:val="20"/>
          <w:lang w:eastAsia="en-GB"/>
        </w:rPr>
        <w:t>()</w:t>
      </w:r>
      <w:r w:rsidRPr="002750A7">
        <w:rPr>
          <w:rFonts w:ascii="Courier New" w:eastAsia="Times New Roman" w:hAnsi="Courier New" w:cs="Courier New"/>
          <w:color w:val="A9B7C6"/>
          <w:sz w:val="20"/>
          <w:szCs w:val="20"/>
          <w:lang w:eastAsia="en-GB"/>
        </w:rPr>
        <w:br/>
        <w:t xml:space="preserve">                .</w:t>
      </w:r>
      <w:proofErr w:type="spellStart"/>
      <w:r w:rsidRPr="002750A7">
        <w:rPr>
          <w:rFonts w:ascii="Courier New" w:eastAsia="Times New Roman" w:hAnsi="Courier New" w:cs="Courier New"/>
          <w:color w:val="A9B7C6"/>
          <w:sz w:val="20"/>
          <w:szCs w:val="20"/>
          <w:lang w:eastAsia="en-GB"/>
        </w:rPr>
        <w:t>csrf</w:t>
      </w:r>
      <w:proofErr w:type="spellEnd"/>
      <w:r w:rsidRPr="002750A7">
        <w:rPr>
          <w:rFonts w:ascii="Courier New" w:eastAsia="Times New Roman" w:hAnsi="Courier New" w:cs="Courier New"/>
          <w:color w:val="A9B7C6"/>
          <w:sz w:val="20"/>
          <w:szCs w:val="20"/>
          <w:lang w:eastAsia="en-GB"/>
        </w:rPr>
        <w:t>()</w:t>
      </w:r>
      <w:r w:rsidRPr="002750A7">
        <w:rPr>
          <w:rFonts w:ascii="Courier New" w:eastAsia="Times New Roman" w:hAnsi="Courier New" w:cs="Courier New"/>
          <w:color w:val="A9B7C6"/>
          <w:sz w:val="20"/>
          <w:szCs w:val="20"/>
          <w:lang w:eastAsia="en-GB"/>
        </w:rPr>
        <w:br/>
        <w:t xml:space="preserve">                    .</w:t>
      </w:r>
      <w:proofErr w:type="spellStart"/>
      <w:r w:rsidRPr="002750A7">
        <w:rPr>
          <w:rFonts w:ascii="Courier New" w:eastAsia="Times New Roman" w:hAnsi="Courier New" w:cs="Courier New"/>
          <w:color w:val="A9B7C6"/>
          <w:sz w:val="20"/>
          <w:szCs w:val="20"/>
          <w:lang w:eastAsia="en-GB"/>
        </w:rPr>
        <w:t>disable</w:t>
      </w:r>
      <w:proofErr w:type="spellEnd"/>
      <w:r w:rsidRPr="002750A7">
        <w:rPr>
          <w:rFonts w:ascii="Courier New" w:eastAsia="Times New Roman" w:hAnsi="Courier New" w:cs="Courier New"/>
          <w:color w:val="A9B7C6"/>
          <w:sz w:val="20"/>
          <w:szCs w:val="20"/>
          <w:lang w:eastAsia="en-GB"/>
        </w:rPr>
        <w:t>()</w:t>
      </w:r>
      <w:r w:rsidRPr="002750A7">
        <w:rPr>
          <w:rFonts w:ascii="Courier New" w:eastAsia="Times New Roman" w:hAnsi="Courier New" w:cs="Courier New"/>
          <w:color w:val="A9B7C6"/>
          <w:sz w:val="20"/>
          <w:szCs w:val="20"/>
          <w:lang w:eastAsia="en-GB"/>
        </w:rPr>
        <w:br/>
        <w:t xml:space="preserve">                .oauth2ResourceServer()</w:t>
      </w:r>
      <w:r w:rsidRPr="002750A7">
        <w:rPr>
          <w:rFonts w:ascii="Courier New" w:eastAsia="Times New Roman" w:hAnsi="Courier New" w:cs="Courier New"/>
          <w:color w:val="A9B7C6"/>
          <w:sz w:val="20"/>
          <w:szCs w:val="20"/>
          <w:lang w:eastAsia="en-GB"/>
        </w:rPr>
        <w:br/>
        <w:t xml:space="preserve">                    .</w:t>
      </w:r>
      <w:proofErr w:type="spellStart"/>
      <w:r w:rsidRPr="002750A7">
        <w:rPr>
          <w:rFonts w:ascii="Courier New" w:eastAsia="Times New Roman" w:hAnsi="Courier New" w:cs="Courier New"/>
          <w:color w:val="A9B7C6"/>
          <w:sz w:val="20"/>
          <w:szCs w:val="20"/>
          <w:lang w:eastAsia="en-GB"/>
        </w:rPr>
        <w:t>jwt</w:t>
      </w:r>
      <w:proofErr w:type="spellEnd"/>
      <w:r w:rsidRPr="002750A7">
        <w:rPr>
          <w:rFonts w:ascii="Courier New" w:eastAsia="Times New Roman" w:hAnsi="Courier New" w:cs="Courier New"/>
          <w:color w:val="A9B7C6"/>
          <w:sz w:val="20"/>
          <w:szCs w:val="20"/>
          <w:lang w:eastAsia="en-GB"/>
        </w:rPr>
        <w:t>()</w:t>
      </w:r>
      <w:r w:rsidRPr="002750A7">
        <w:rPr>
          <w:rFonts w:ascii="Courier New" w:eastAsia="Times New Roman" w:hAnsi="Courier New" w:cs="Courier New"/>
          <w:color w:val="CC7832"/>
          <w:sz w:val="20"/>
          <w:szCs w:val="20"/>
          <w:lang w:eastAsia="en-GB"/>
        </w:rPr>
        <w:t>;</w:t>
      </w:r>
      <w:r w:rsidRPr="002750A7">
        <w:rPr>
          <w:rFonts w:ascii="Courier New" w:eastAsia="Times New Roman" w:hAnsi="Courier New" w:cs="Courier New"/>
          <w:color w:val="CC7832"/>
          <w:sz w:val="20"/>
          <w:szCs w:val="20"/>
          <w:lang w:eastAsia="en-GB"/>
        </w:rPr>
        <w:br/>
      </w:r>
      <w:r w:rsidRPr="002750A7">
        <w:rPr>
          <w:rFonts w:ascii="Courier New" w:eastAsia="Times New Roman" w:hAnsi="Courier New" w:cs="Courier New"/>
          <w:color w:val="CC7832"/>
          <w:sz w:val="20"/>
          <w:szCs w:val="20"/>
          <w:lang w:eastAsia="en-GB"/>
        </w:rPr>
        <w:br/>
        <w:t xml:space="preserve">        </w:t>
      </w:r>
      <w:proofErr w:type="spellStart"/>
      <w:r w:rsidRPr="002750A7">
        <w:rPr>
          <w:rFonts w:ascii="Courier New" w:eastAsia="Times New Roman" w:hAnsi="Courier New" w:cs="Courier New"/>
          <w:color w:val="CC7832"/>
          <w:sz w:val="20"/>
          <w:szCs w:val="20"/>
          <w:lang w:eastAsia="en-GB"/>
        </w:rPr>
        <w:t>return</w:t>
      </w:r>
      <w:proofErr w:type="spellEnd"/>
      <w:r w:rsidRPr="002750A7">
        <w:rPr>
          <w:rFonts w:ascii="Courier New" w:eastAsia="Times New Roman" w:hAnsi="Courier New" w:cs="Courier New"/>
          <w:color w:val="CC7832"/>
          <w:sz w:val="20"/>
          <w:szCs w:val="20"/>
          <w:lang w:eastAsia="en-GB"/>
        </w:rPr>
        <w:t xml:space="preserve"> </w:t>
      </w:r>
      <w:proofErr w:type="spellStart"/>
      <w:r w:rsidRPr="002750A7">
        <w:rPr>
          <w:rFonts w:ascii="Courier New" w:eastAsia="Times New Roman" w:hAnsi="Courier New" w:cs="Courier New"/>
          <w:color w:val="A9B7C6"/>
          <w:sz w:val="20"/>
          <w:szCs w:val="20"/>
          <w:lang w:eastAsia="en-GB"/>
        </w:rPr>
        <w:t>http.build</w:t>
      </w:r>
      <w:proofErr w:type="spellEnd"/>
      <w:r w:rsidRPr="002750A7">
        <w:rPr>
          <w:rFonts w:ascii="Courier New" w:eastAsia="Times New Roman" w:hAnsi="Courier New" w:cs="Courier New"/>
          <w:color w:val="A9B7C6"/>
          <w:sz w:val="20"/>
          <w:szCs w:val="20"/>
          <w:lang w:eastAsia="en-GB"/>
        </w:rPr>
        <w:t>()</w:t>
      </w:r>
      <w:r w:rsidRPr="002750A7">
        <w:rPr>
          <w:rFonts w:ascii="Courier New" w:eastAsia="Times New Roman" w:hAnsi="Courier New" w:cs="Courier New"/>
          <w:color w:val="CC7832"/>
          <w:sz w:val="20"/>
          <w:szCs w:val="20"/>
          <w:lang w:eastAsia="en-GB"/>
        </w:rPr>
        <w:t>;</w:t>
      </w:r>
      <w:r w:rsidRPr="002750A7">
        <w:rPr>
          <w:rFonts w:ascii="Courier New" w:eastAsia="Times New Roman" w:hAnsi="Courier New" w:cs="Courier New"/>
          <w:color w:val="CC7832"/>
          <w:sz w:val="20"/>
          <w:szCs w:val="20"/>
          <w:lang w:eastAsia="en-GB"/>
        </w:rPr>
        <w:br/>
        <w:t xml:space="preserve">    </w:t>
      </w:r>
      <w:r w:rsidRPr="002750A7">
        <w:rPr>
          <w:rFonts w:ascii="Courier New" w:eastAsia="Times New Roman" w:hAnsi="Courier New" w:cs="Courier New"/>
          <w:color w:val="A9B7C6"/>
          <w:sz w:val="20"/>
          <w:szCs w:val="20"/>
          <w:lang w:eastAsia="en-GB"/>
        </w:rPr>
        <w:t>}</w:t>
      </w:r>
      <w:r w:rsidRPr="002750A7">
        <w:rPr>
          <w:rFonts w:ascii="Courier New" w:eastAsia="Times New Roman" w:hAnsi="Courier New" w:cs="Courier New"/>
          <w:color w:val="A9B7C6"/>
          <w:sz w:val="20"/>
          <w:szCs w:val="20"/>
          <w:lang w:eastAsia="en-GB"/>
        </w:rPr>
        <w:br/>
        <w:t>}</w:t>
      </w:r>
    </w:p>
    <w:p w14:paraId="403421CC" w14:textId="77777777" w:rsidR="008122B7" w:rsidRDefault="008122B7" w:rsidP="00401FA3">
      <w:pPr>
        <w:ind w:firstLine="708"/>
        <w:rPr>
          <w:rFonts w:ascii="Times New Roman" w:hAnsi="Times New Roman" w:cs="Times New Roman"/>
          <w:sz w:val="24"/>
          <w:szCs w:val="24"/>
        </w:rPr>
      </w:pPr>
    </w:p>
    <w:p w14:paraId="0CE6C048" w14:textId="24F4036D" w:rsidR="00401FA3" w:rsidRDefault="00401FA3" w:rsidP="00401FA3">
      <w:pPr>
        <w:ind w:firstLine="708"/>
        <w:rPr>
          <w:rFonts w:ascii="Times New Roman" w:hAnsi="Times New Roman" w:cs="Times New Roman"/>
          <w:sz w:val="24"/>
          <w:szCs w:val="24"/>
        </w:rPr>
      </w:pPr>
      <w:r>
        <w:rPr>
          <w:rFonts w:ascii="Times New Roman" w:hAnsi="Times New Roman" w:cs="Times New Roman"/>
          <w:sz w:val="24"/>
          <w:szCs w:val="24"/>
        </w:rPr>
        <w:t>Rutarea</w:t>
      </w:r>
      <w:r w:rsidRPr="00335252">
        <w:rPr>
          <w:rFonts w:ascii="Times New Roman" w:hAnsi="Times New Roman" w:cs="Times New Roman"/>
          <w:sz w:val="24"/>
          <w:szCs w:val="24"/>
        </w:rPr>
        <w:t xml:space="preserve"> cererilor de către </w:t>
      </w:r>
      <w:r w:rsidRPr="00AD6FCB">
        <w:rPr>
          <w:rFonts w:ascii="Times New Roman" w:hAnsi="Times New Roman" w:cs="Times New Roman"/>
          <w:i/>
          <w:iCs/>
          <w:sz w:val="24"/>
          <w:szCs w:val="24"/>
        </w:rPr>
        <w:t>gateway</w:t>
      </w:r>
      <w:r w:rsidRPr="00335252">
        <w:rPr>
          <w:rFonts w:ascii="Times New Roman" w:hAnsi="Times New Roman" w:cs="Times New Roman"/>
          <w:sz w:val="24"/>
          <w:szCs w:val="24"/>
        </w:rPr>
        <w:t xml:space="preserve"> spre celelalte microservicii</w:t>
      </w:r>
      <w:r>
        <w:rPr>
          <w:rFonts w:ascii="Times New Roman" w:hAnsi="Times New Roman" w:cs="Times New Roman"/>
          <w:sz w:val="24"/>
          <w:szCs w:val="24"/>
        </w:rPr>
        <w:t xml:space="preserve"> </w:t>
      </w:r>
      <w:r w:rsidRPr="00335252">
        <w:rPr>
          <w:rFonts w:ascii="Times New Roman" w:hAnsi="Times New Roman" w:cs="Times New Roman"/>
          <w:sz w:val="24"/>
          <w:szCs w:val="24"/>
        </w:rPr>
        <w:t xml:space="preserve">este făcută declarativ prin intermediul fișierului de configurare. </w:t>
      </w:r>
    </w:p>
    <w:p w14:paraId="1D98C1E7" w14:textId="4D7143E4" w:rsidR="00E17768" w:rsidRPr="00335252" w:rsidRDefault="00975B3A" w:rsidP="00975B3A">
      <w:pPr>
        <w:ind w:firstLine="708"/>
        <w:rPr>
          <w:rFonts w:ascii="Times New Roman" w:hAnsi="Times New Roman" w:cs="Times New Roman"/>
          <w:sz w:val="24"/>
          <w:szCs w:val="24"/>
        </w:rPr>
      </w:pPr>
      <w:r>
        <w:rPr>
          <w:rFonts w:ascii="Times New Roman" w:hAnsi="Times New Roman" w:cs="Times New Roman"/>
          <w:sz w:val="24"/>
          <w:szCs w:val="24"/>
        </w:rPr>
        <w:t xml:space="preserve">Următoarea secvență de cod reprezintă configurarea </w:t>
      </w:r>
      <w:r w:rsidRPr="00975B3A">
        <w:rPr>
          <w:rFonts w:ascii="Times New Roman" w:hAnsi="Times New Roman" w:cs="Times New Roman"/>
          <w:i/>
          <w:iCs/>
          <w:sz w:val="24"/>
          <w:szCs w:val="24"/>
        </w:rPr>
        <w:t>Gateway</w:t>
      </w:r>
      <w:r>
        <w:rPr>
          <w:rFonts w:ascii="Times New Roman" w:hAnsi="Times New Roman" w:cs="Times New Roman"/>
          <w:sz w:val="24"/>
          <w:szCs w:val="24"/>
        </w:rPr>
        <w:t xml:space="preserve">-ului prin intermediul unui fișier YAML servit de către microserviciul </w:t>
      </w:r>
      <w:r w:rsidRPr="00975B3A">
        <w:rPr>
          <w:rFonts w:ascii="Times New Roman" w:hAnsi="Times New Roman" w:cs="Times New Roman"/>
          <w:i/>
          <w:iCs/>
          <w:sz w:val="24"/>
          <w:szCs w:val="24"/>
        </w:rPr>
        <w:t>Config Server</w:t>
      </w:r>
      <w:r>
        <w:rPr>
          <w:rFonts w:ascii="Times New Roman" w:hAnsi="Times New Roman" w:cs="Times New Roman"/>
          <w:sz w:val="24"/>
          <w:szCs w:val="24"/>
        </w:rPr>
        <w:t>.</w:t>
      </w:r>
    </w:p>
    <w:p w14:paraId="0B6B4AF9" w14:textId="574000F3" w:rsidR="00401FA3" w:rsidRPr="000E4694" w:rsidRDefault="00E17768" w:rsidP="00401FA3">
      <w:pPr>
        <w:shd w:val="clear" w:color="auto" w:fill="282C34"/>
        <w:spacing w:after="0" w:line="270" w:lineRule="atLeast"/>
        <w:ind w:right="4392"/>
        <w:jc w:val="left"/>
        <w:rPr>
          <w:rFonts w:ascii="Menlo" w:eastAsia="Times New Roman" w:hAnsi="Menlo" w:cs="Menlo"/>
          <w:color w:val="ABB2BF"/>
          <w:sz w:val="20"/>
          <w:szCs w:val="20"/>
          <w:lang w:eastAsia="en-GB"/>
        </w:rPr>
      </w:pPr>
      <w:r>
        <w:rPr>
          <w:rFonts w:ascii="Menlo" w:eastAsia="Times New Roman" w:hAnsi="Menlo" w:cs="Menlo"/>
          <w:noProof/>
          <w:color w:val="E06C75"/>
          <w:sz w:val="20"/>
          <w:szCs w:val="20"/>
          <w:lang w:eastAsia="en-GB"/>
        </w:rPr>
        <mc:AlternateContent>
          <mc:Choice Requires="wps">
            <w:drawing>
              <wp:anchor distT="0" distB="0" distL="114300" distR="114300" simplePos="0" relativeHeight="251664384" behindDoc="0" locked="0" layoutInCell="1" allowOverlap="1" wp14:anchorId="531F2912" wp14:editId="0D4664F6">
                <wp:simplePos x="0" y="0"/>
                <wp:positionH relativeFrom="column">
                  <wp:posOffset>2982638</wp:posOffset>
                </wp:positionH>
                <wp:positionV relativeFrom="paragraph">
                  <wp:posOffset>-86239</wp:posOffset>
                </wp:positionV>
                <wp:extent cx="2981195" cy="5285983"/>
                <wp:effectExtent l="0" t="0" r="0" b="0"/>
                <wp:wrapNone/>
                <wp:docPr id="99" name="Text Box 99"/>
                <wp:cNvGraphicFramePr/>
                <a:graphic xmlns:a="http://schemas.openxmlformats.org/drawingml/2006/main">
                  <a:graphicData uri="http://schemas.microsoft.com/office/word/2010/wordprocessingShape">
                    <wps:wsp>
                      <wps:cNvSpPr txBox="1"/>
                      <wps:spPr>
                        <a:xfrm>
                          <a:off x="0" y="0"/>
                          <a:ext cx="2981195" cy="5285983"/>
                        </a:xfrm>
                        <a:prstGeom prst="rect">
                          <a:avLst/>
                        </a:prstGeom>
                        <a:solidFill>
                          <a:schemeClr val="lt1"/>
                        </a:solidFill>
                        <a:ln w="6350">
                          <a:noFill/>
                        </a:ln>
                      </wps:spPr>
                      <wps:txbx>
                        <w:txbxContent>
                          <w:p w14:paraId="1A7CDD79" w14:textId="77777777" w:rsidR="00401FA3" w:rsidRPr="000E4694" w:rsidRDefault="00401FA3" w:rsidP="00401FA3">
                            <w:pPr>
                              <w:shd w:val="clear" w:color="auto" w:fill="282C34"/>
                              <w:spacing w:after="0" w:line="270" w:lineRule="atLeast"/>
                              <w:ind w:right="196"/>
                              <w:jc w:val="left"/>
                              <w:rPr>
                                <w:rFonts w:ascii="Menlo" w:eastAsia="Times New Roman" w:hAnsi="Menlo" w:cs="Menlo"/>
                                <w:color w:val="ABB2BF"/>
                                <w:sz w:val="18"/>
                                <w:szCs w:val="18"/>
                                <w:lang w:eastAsia="en-GB"/>
                              </w:rPr>
                            </w:pPr>
                            <w:r>
                              <w:rPr>
                                <w:rFonts w:ascii="Menlo" w:eastAsia="Times New Roman" w:hAnsi="Menlo" w:cs="Menlo"/>
                                <w:color w:val="98C379"/>
                                <w:sz w:val="18"/>
                                <w:szCs w:val="18"/>
                                <w:lang w:eastAsia="en-GB"/>
                              </w:rPr>
                              <w:t>-</w:t>
                            </w:r>
                            <w:r w:rsidRPr="000E4694">
                              <w:rPr>
                                <w:rFonts w:ascii="Menlo" w:eastAsia="Times New Roman" w:hAnsi="Menlo" w:cs="Menlo"/>
                                <w:color w:val="98C379"/>
                                <w:sz w:val="18"/>
                                <w:szCs w:val="18"/>
                                <w:lang w:eastAsia="en-GB"/>
                              </w:rPr>
                              <w:t>CircuitBreaker=dbapp</w:t>
                            </w:r>
                          </w:p>
                          <w:p w14:paraId="43492327" w14:textId="77777777" w:rsidR="00401FA3" w:rsidRPr="000E4694" w:rsidRDefault="00401FA3" w:rsidP="00401FA3">
                            <w:pPr>
                              <w:shd w:val="clear" w:color="auto" w:fill="282C34"/>
                              <w:spacing w:after="0" w:line="270" w:lineRule="atLeast"/>
                              <w:ind w:right="196"/>
                              <w:jc w:val="left"/>
                              <w:rPr>
                                <w:rFonts w:ascii="Menlo" w:eastAsia="Times New Roman" w:hAnsi="Menlo" w:cs="Menlo"/>
                                <w:color w:val="ABB2BF"/>
                                <w:sz w:val="18"/>
                                <w:szCs w:val="18"/>
                                <w:lang w:eastAsia="en-GB"/>
                              </w:rPr>
                            </w:pPr>
                            <w:r w:rsidRPr="000E4694">
                              <w:rPr>
                                <w:rFonts w:ascii="Menlo" w:eastAsia="Times New Roman" w:hAnsi="Menlo" w:cs="Menlo"/>
                                <w:color w:val="ABB2BF"/>
                                <w:sz w:val="18"/>
                                <w:szCs w:val="18"/>
                                <w:lang w:eastAsia="en-GB"/>
                              </w:rPr>
                              <w:t xml:space="preserve">        - </w:t>
                            </w:r>
                            <w:r w:rsidRPr="000E4694">
                              <w:rPr>
                                <w:rFonts w:ascii="Menlo" w:eastAsia="Times New Roman" w:hAnsi="Menlo" w:cs="Menlo"/>
                                <w:color w:val="E06C75"/>
                                <w:sz w:val="18"/>
                                <w:szCs w:val="18"/>
                                <w:lang w:eastAsia="en-GB"/>
                              </w:rPr>
                              <w:t>id</w:t>
                            </w:r>
                            <w:r w:rsidRPr="000E4694">
                              <w:rPr>
                                <w:rFonts w:ascii="Menlo" w:eastAsia="Times New Roman" w:hAnsi="Menlo" w:cs="Menlo"/>
                                <w:color w:val="ABB2BF"/>
                                <w:sz w:val="18"/>
                                <w:szCs w:val="18"/>
                                <w:lang w:eastAsia="en-GB"/>
                              </w:rPr>
                              <w:t xml:space="preserve">: </w:t>
                            </w:r>
                            <w:r w:rsidRPr="000E4694">
                              <w:rPr>
                                <w:rFonts w:ascii="Menlo" w:eastAsia="Times New Roman" w:hAnsi="Menlo" w:cs="Menlo"/>
                                <w:color w:val="98C379"/>
                                <w:sz w:val="18"/>
                                <w:szCs w:val="18"/>
                                <w:lang w:eastAsia="en-GB"/>
                              </w:rPr>
                              <w:t>mlapp</w:t>
                            </w:r>
                          </w:p>
                          <w:p w14:paraId="67D671D9" w14:textId="77777777" w:rsidR="00401FA3" w:rsidRPr="000E4694" w:rsidRDefault="00401FA3" w:rsidP="00401FA3">
                            <w:pPr>
                              <w:shd w:val="clear" w:color="auto" w:fill="282C34"/>
                              <w:spacing w:after="0" w:line="270" w:lineRule="atLeast"/>
                              <w:ind w:right="196"/>
                              <w:jc w:val="left"/>
                              <w:rPr>
                                <w:rFonts w:ascii="Menlo" w:eastAsia="Times New Roman" w:hAnsi="Menlo" w:cs="Menlo"/>
                                <w:color w:val="ABB2BF"/>
                                <w:sz w:val="18"/>
                                <w:szCs w:val="18"/>
                                <w:lang w:eastAsia="en-GB"/>
                              </w:rPr>
                            </w:pPr>
                            <w:r w:rsidRPr="000E4694">
                              <w:rPr>
                                <w:rFonts w:ascii="Menlo" w:eastAsia="Times New Roman" w:hAnsi="Menlo" w:cs="Menlo"/>
                                <w:color w:val="ABB2BF"/>
                                <w:sz w:val="18"/>
                                <w:szCs w:val="18"/>
                                <w:lang w:eastAsia="en-GB"/>
                              </w:rPr>
                              <w:t xml:space="preserve">          </w:t>
                            </w:r>
                            <w:r w:rsidRPr="000E4694">
                              <w:rPr>
                                <w:rFonts w:ascii="Menlo" w:eastAsia="Times New Roman" w:hAnsi="Menlo" w:cs="Menlo"/>
                                <w:color w:val="E06C75"/>
                                <w:sz w:val="18"/>
                                <w:szCs w:val="18"/>
                                <w:lang w:eastAsia="en-GB"/>
                              </w:rPr>
                              <w:t>uri</w:t>
                            </w:r>
                            <w:r w:rsidRPr="000E4694">
                              <w:rPr>
                                <w:rFonts w:ascii="Menlo" w:eastAsia="Times New Roman" w:hAnsi="Menlo" w:cs="Menlo"/>
                                <w:color w:val="ABB2BF"/>
                                <w:sz w:val="18"/>
                                <w:szCs w:val="18"/>
                                <w:lang w:eastAsia="en-GB"/>
                              </w:rPr>
                              <w:t xml:space="preserve">: </w:t>
                            </w:r>
                            <w:r w:rsidRPr="000E4694">
                              <w:rPr>
                                <w:rFonts w:ascii="Menlo" w:eastAsia="Times New Roman" w:hAnsi="Menlo" w:cs="Menlo"/>
                                <w:color w:val="98C379"/>
                                <w:sz w:val="18"/>
                                <w:szCs w:val="18"/>
                                <w:lang w:eastAsia="en-GB"/>
                              </w:rPr>
                              <w:t>lb://mlapp</w:t>
                            </w:r>
                          </w:p>
                          <w:p w14:paraId="28DA7424" w14:textId="77777777" w:rsidR="00401FA3" w:rsidRPr="000E4694" w:rsidRDefault="00401FA3" w:rsidP="00401FA3">
                            <w:pPr>
                              <w:shd w:val="clear" w:color="auto" w:fill="282C34"/>
                              <w:spacing w:after="0" w:line="270" w:lineRule="atLeast"/>
                              <w:ind w:right="196"/>
                              <w:jc w:val="left"/>
                              <w:rPr>
                                <w:rFonts w:ascii="Menlo" w:eastAsia="Times New Roman" w:hAnsi="Menlo" w:cs="Menlo"/>
                                <w:color w:val="ABB2BF"/>
                                <w:sz w:val="18"/>
                                <w:szCs w:val="18"/>
                                <w:lang w:eastAsia="en-GB"/>
                              </w:rPr>
                            </w:pPr>
                            <w:r w:rsidRPr="000E4694">
                              <w:rPr>
                                <w:rFonts w:ascii="Menlo" w:eastAsia="Times New Roman" w:hAnsi="Menlo" w:cs="Menlo"/>
                                <w:color w:val="ABB2BF"/>
                                <w:sz w:val="18"/>
                                <w:szCs w:val="18"/>
                                <w:lang w:eastAsia="en-GB"/>
                              </w:rPr>
                              <w:t xml:space="preserve">          </w:t>
                            </w:r>
                            <w:r w:rsidRPr="000E4694">
                              <w:rPr>
                                <w:rFonts w:ascii="Menlo" w:eastAsia="Times New Roman" w:hAnsi="Menlo" w:cs="Menlo"/>
                                <w:color w:val="E06C75"/>
                                <w:sz w:val="18"/>
                                <w:szCs w:val="18"/>
                                <w:lang w:eastAsia="en-GB"/>
                              </w:rPr>
                              <w:t>predicates</w:t>
                            </w:r>
                            <w:r w:rsidRPr="000E4694">
                              <w:rPr>
                                <w:rFonts w:ascii="Menlo" w:eastAsia="Times New Roman" w:hAnsi="Menlo" w:cs="Menlo"/>
                                <w:color w:val="ABB2BF"/>
                                <w:sz w:val="18"/>
                                <w:szCs w:val="18"/>
                                <w:lang w:eastAsia="en-GB"/>
                              </w:rPr>
                              <w:t>:</w:t>
                            </w:r>
                          </w:p>
                          <w:p w14:paraId="5FA6488A" w14:textId="77777777" w:rsidR="00401FA3" w:rsidRPr="000E4694" w:rsidRDefault="00401FA3" w:rsidP="00401FA3">
                            <w:pPr>
                              <w:shd w:val="clear" w:color="auto" w:fill="282C34"/>
                              <w:spacing w:after="0" w:line="270" w:lineRule="atLeast"/>
                              <w:ind w:right="196"/>
                              <w:jc w:val="left"/>
                              <w:rPr>
                                <w:rFonts w:ascii="Menlo" w:eastAsia="Times New Roman" w:hAnsi="Menlo" w:cs="Menlo"/>
                                <w:color w:val="ABB2BF"/>
                                <w:sz w:val="18"/>
                                <w:szCs w:val="18"/>
                                <w:lang w:eastAsia="en-GB"/>
                              </w:rPr>
                            </w:pPr>
                            <w:r w:rsidRPr="000E4694">
                              <w:rPr>
                                <w:rFonts w:ascii="Menlo" w:eastAsia="Times New Roman" w:hAnsi="Menlo" w:cs="Menlo"/>
                                <w:color w:val="ABB2BF"/>
                                <w:sz w:val="18"/>
                                <w:szCs w:val="18"/>
                                <w:lang w:eastAsia="en-GB"/>
                              </w:rPr>
                              <w:t xml:space="preserve">            - </w:t>
                            </w:r>
                            <w:r w:rsidRPr="000E4694">
                              <w:rPr>
                                <w:rFonts w:ascii="Menlo" w:eastAsia="Times New Roman" w:hAnsi="Menlo" w:cs="Menlo"/>
                                <w:color w:val="98C379"/>
                                <w:sz w:val="18"/>
                                <w:szCs w:val="18"/>
                                <w:lang w:eastAsia="en-GB"/>
                              </w:rPr>
                              <w:t>Path=/nn/**</w:t>
                            </w:r>
                          </w:p>
                          <w:p w14:paraId="0939D092" w14:textId="77777777" w:rsidR="00401FA3" w:rsidRPr="000E4694" w:rsidRDefault="00401FA3" w:rsidP="00401FA3">
                            <w:pPr>
                              <w:shd w:val="clear" w:color="auto" w:fill="282C34"/>
                              <w:spacing w:after="0" w:line="270" w:lineRule="atLeast"/>
                              <w:ind w:right="196"/>
                              <w:jc w:val="left"/>
                              <w:rPr>
                                <w:rFonts w:ascii="Menlo" w:eastAsia="Times New Roman" w:hAnsi="Menlo" w:cs="Menlo"/>
                                <w:color w:val="ABB2BF"/>
                                <w:sz w:val="18"/>
                                <w:szCs w:val="18"/>
                                <w:lang w:eastAsia="en-GB"/>
                              </w:rPr>
                            </w:pPr>
                            <w:r w:rsidRPr="000E4694">
                              <w:rPr>
                                <w:rFonts w:ascii="Menlo" w:eastAsia="Times New Roman" w:hAnsi="Menlo" w:cs="Menlo"/>
                                <w:color w:val="ABB2BF"/>
                                <w:sz w:val="18"/>
                                <w:szCs w:val="18"/>
                                <w:lang w:eastAsia="en-GB"/>
                              </w:rPr>
                              <w:t xml:space="preserve">          </w:t>
                            </w:r>
                            <w:r w:rsidRPr="000E4694">
                              <w:rPr>
                                <w:rFonts w:ascii="Menlo" w:eastAsia="Times New Roman" w:hAnsi="Menlo" w:cs="Menlo"/>
                                <w:color w:val="E06C75"/>
                                <w:sz w:val="18"/>
                                <w:szCs w:val="18"/>
                                <w:lang w:eastAsia="en-GB"/>
                              </w:rPr>
                              <w:t>filters</w:t>
                            </w:r>
                            <w:r w:rsidRPr="000E4694">
                              <w:rPr>
                                <w:rFonts w:ascii="Menlo" w:eastAsia="Times New Roman" w:hAnsi="Menlo" w:cs="Menlo"/>
                                <w:color w:val="ABB2BF"/>
                                <w:sz w:val="18"/>
                                <w:szCs w:val="18"/>
                                <w:lang w:eastAsia="en-GB"/>
                              </w:rPr>
                              <w:t>:</w:t>
                            </w:r>
                          </w:p>
                          <w:p w14:paraId="0A031CE0" w14:textId="77777777" w:rsidR="00401FA3" w:rsidRPr="000E4694" w:rsidRDefault="00401FA3" w:rsidP="00401FA3">
                            <w:pPr>
                              <w:shd w:val="clear" w:color="auto" w:fill="282C34"/>
                              <w:spacing w:after="0" w:line="270" w:lineRule="atLeast"/>
                              <w:ind w:right="196"/>
                              <w:jc w:val="left"/>
                              <w:rPr>
                                <w:rFonts w:ascii="Menlo" w:eastAsia="Times New Roman" w:hAnsi="Menlo" w:cs="Menlo"/>
                                <w:color w:val="ABB2BF"/>
                                <w:sz w:val="18"/>
                                <w:szCs w:val="18"/>
                                <w:lang w:eastAsia="en-GB"/>
                              </w:rPr>
                            </w:pPr>
                            <w:r w:rsidRPr="000E4694">
                              <w:rPr>
                                <w:rFonts w:ascii="Menlo" w:eastAsia="Times New Roman" w:hAnsi="Menlo" w:cs="Menlo"/>
                                <w:color w:val="ABB2BF"/>
                                <w:sz w:val="18"/>
                                <w:szCs w:val="18"/>
                                <w:lang w:eastAsia="en-GB"/>
                              </w:rPr>
                              <w:t xml:space="preserve">            - </w:t>
                            </w:r>
                            <w:r w:rsidRPr="000E4694">
                              <w:rPr>
                                <w:rFonts w:ascii="Menlo" w:eastAsia="Times New Roman" w:hAnsi="Menlo" w:cs="Menlo"/>
                                <w:color w:val="98C379"/>
                                <w:sz w:val="18"/>
                                <w:szCs w:val="18"/>
                                <w:lang w:eastAsia="en-GB"/>
                              </w:rPr>
                              <w:t>StripPrefix=1</w:t>
                            </w:r>
                          </w:p>
                          <w:p w14:paraId="34777AD1" w14:textId="77777777" w:rsidR="00401FA3" w:rsidRPr="000E4694" w:rsidRDefault="00401FA3" w:rsidP="00401FA3">
                            <w:pPr>
                              <w:shd w:val="clear" w:color="auto" w:fill="282C34"/>
                              <w:spacing w:after="0" w:line="270" w:lineRule="atLeast"/>
                              <w:ind w:right="196"/>
                              <w:jc w:val="left"/>
                              <w:rPr>
                                <w:rFonts w:ascii="Menlo" w:eastAsia="Times New Roman" w:hAnsi="Menlo" w:cs="Menlo"/>
                                <w:color w:val="ABB2BF"/>
                                <w:sz w:val="18"/>
                                <w:szCs w:val="18"/>
                                <w:lang w:eastAsia="en-GB"/>
                              </w:rPr>
                            </w:pPr>
                            <w:r w:rsidRPr="000E4694">
                              <w:rPr>
                                <w:rFonts w:ascii="Menlo" w:eastAsia="Times New Roman" w:hAnsi="Menlo" w:cs="Menlo"/>
                                <w:color w:val="ABB2BF"/>
                                <w:sz w:val="18"/>
                                <w:szCs w:val="18"/>
                                <w:lang w:eastAsia="en-GB"/>
                              </w:rPr>
                              <w:t xml:space="preserve">            - </w:t>
                            </w:r>
                            <w:r w:rsidRPr="000E4694">
                              <w:rPr>
                                <w:rFonts w:ascii="Menlo" w:eastAsia="Times New Roman" w:hAnsi="Menlo" w:cs="Menlo"/>
                                <w:color w:val="98C379"/>
                                <w:sz w:val="18"/>
                                <w:szCs w:val="18"/>
                                <w:lang w:eastAsia="en-GB"/>
                              </w:rPr>
                              <w:t>CircuitBreaker=mlapp</w:t>
                            </w:r>
                          </w:p>
                          <w:p w14:paraId="66AF7BAA" w14:textId="77777777" w:rsidR="00401FA3" w:rsidRPr="000E4694" w:rsidRDefault="00401FA3" w:rsidP="00401FA3">
                            <w:pPr>
                              <w:shd w:val="clear" w:color="auto" w:fill="282C34"/>
                              <w:spacing w:after="0" w:line="270" w:lineRule="atLeast"/>
                              <w:ind w:right="196"/>
                              <w:jc w:val="left"/>
                              <w:rPr>
                                <w:rFonts w:ascii="Menlo" w:eastAsia="Times New Roman" w:hAnsi="Menlo" w:cs="Menlo"/>
                                <w:color w:val="ABB2BF"/>
                                <w:sz w:val="18"/>
                                <w:szCs w:val="18"/>
                                <w:lang w:eastAsia="en-GB"/>
                              </w:rPr>
                            </w:pPr>
                            <w:r w:rsidRPr="000E4694">
                              <w:rPr>
                                <w:rFonts w:ascii="Menlo" w:eastAsia="Times New Roman" w:hAnsi="Menlo" w:cs="Menlo"/>
                                <w:color w:val="ABB2BF"/>
                                <w:sz w:val="18"/>
                                <w:szCs w:val="18"/>
                                <w:lang w:eastAsia="en-GB"/>
                              </w:rPr>
                              <w:t xml:space="preserve">        - </w:t>
                            </w:r>
                            <w:r w:rsidRPr="000E4694">
                              <w:rPr>
                                <w:rFonts w:ascii="Menlo" w:eastAsia="Times New Roman" w:hAnsi="Menlo" w:cs="Menlo"/>
                                <w:color w:val="E06C75"/>
                                <w:sz w:val="18"/>
                                <w:szCs w:val="18"/>
                                <w:lang w:eastAsia="en-GB"/>
                              </w:rPr>
                              <w:t>id</w:t>
                            </w:r>
                            <w:r w:rsidRPr="000E4694">
                              <w:rPr>
                                <w:rFonts w:ascii="Menlo" w:eastAsia="Times New Roman" w:hAnsi="Menlo" w:cs="Menlo"/>
                                <w:color w:val="ABB2BF"/>
                                <w:sz w:val="18"/>
                                <w:szCs w:val="18"/>
                                <w:lang w:eastAsia="en-GB"/>
                              </w:rPr>
                              <w:t xml:space="preserve">: </w:t>
                            </w:r>
                            <w:r w:rsidRPr="000E4694">
                              <w:rPr>
                                <w:rFonts w:ascii="Menlo" w:eastAsia="Times New Roman" w:hAnsi="Menlo" w:cs="Menlo"/>
                                <w:color w:val="98C379"/>
                                <w:sz w:val="18"/>
                                <w:szCs w:val="18"/>
                                <w:lang w:eastAsia="en-GB"/>
                              </w:rPr>
                              <w:t>dwapp</w:t>
                            </w:r>
                          </w:p>
                          <w:p w14:paraId="75281D7E" w14:textId="77777777" w:rsidR="00401FA3" w:rsidRPr="000E4694" w:rsidRDefault="00401FA3" w:rsidP="00401FA3">
                            <w:pPr>
                              <w:shd w:val="clear" w:color="auto" w:fill="282C34"/>
                              <w:spacing w:after="0" w:line="270" w:lineRule="atLeast"/>
                              <w:ind w:right="196"/>
                              <w:jc w:val="left"/>
                              <w:rPr>
                                <w:rFonts w:ascii="Menlo" w:eastAsia="Times New Roman" w:hAnsi="Menlo" w:cs="Menlo"/>
                                <w:color w:val="ABB2BF"/>
                                <w:sz w:val="18"/>
                                <w:szCs w:val="18"/>
                                <w:lang w:eastAsia="en-GB"/>
                              </w:rPr>
                            </w:pPr>
                            <w:r w:rsidRPr="000E4694">
                              <w:rPr>
                                <w:rFonts w:ascii="Menlo" w:eastAsia="Times New Roman" w:hAnsi="Menlo" w:cs="Menlo"/>
                                <w:color w:val="ABB2BF"/>
                                <w:sz w:val="18"/>
                                <w:szCs w:val="18"/>
                                <w:lang w:eastAsia="en-GB"/>
                              </w:rPr>
                              <w:t xml:space="preserve">          </w:t>
                            </w:r>
                            <w:r w:rsidRPr="000E4694">
                              <w:rPr>
                                <w:rFonts w:ascii="Menlo" w:eastAsia="Times New Roman" w:hAnsi="Menlo" w:cs="Menlo"/>
                                <w:color w:val="E06C75"/>
                                <w:sz w:val="18"/>
                                <w:szCs w:val="18"/>
                                <w:lang w:eastAsia="en-GB"/>
                              </w:rPr>
                              <w:t>uri</w:t>
                            </w:r>
                            <w:r w:rsidRPr="000E4694">
                              <w:rPr>
                                <w:rFonts w:ascii="Menlo" w:eastAsia="Times New Roman" w:hAnsi="Menlo" w:cs="Menlo"/>
                                <w:color w:val="ABB2BF"/>
                                <w:sz w:val="18"/>
                                <w:szCs w:val="18"/>
                                <w:lang w:eastAsia="en-GB"/>
                              </w:rPr>
                              <w:t xml:space="preserve">: </w:t>
                            </w:r>
                            <w:r w:rsidRPr="000E4694">
                              <w:rPr>
                                <w:rFonts w:ascii="Menlo" w:eastAsia="Times New Roman" w:hAnsi="Menlo" w:cs="Menlo"/>
                                <w:color w:val="98C379"/>
                                <w:sz w:val="18"/>
                                <w:szCs w:val="18"/>
                                <w:lang w:eastAsia="en-GB"/>
                              </w:rPr>
                              <w:t>lb://dwapp</w:t>
                            </w:r>
                          </w:p>
                          <w:p w14:paraId="1F006AD4" w14:textId="77777777" w:rsidR="00401FA3" w:rsidRPr="000E4694" w:rsidRDefault="00401FA3" w:rsidP="00401FA3">
                            <w:pPr>
                              <w:shd w:val="clear" w:color="auto" w:fill="282C34"/>
                              <w:spacing w:after="0" w:line="270" w:lineRule="atLeast"/>
                              <w:ind w:right="196"/>
                              <w:jc w:val="left"/>
                              <w:rPr>
                                <w:rFonts w:ascii="Menlo" w:eastAsia="Times New Roman" w:hAnsi="Menlo" w:cs="Menlo"/>
                                <w:color w:val="ABB2BF"/>
                                <w:sz w:val="18"/>
                                <w:szCs w:val="18"/>
                                <w:lang w:eastAsia="en-GB"/>
                              </w:rPr>
                            </w:pPr>
                            <w:r w:rsidRPr="000E4694">
                              <w:rPr>
                                <w:rFonts w:ascii="Menlo" w:eastAsia="Times New Roman" w:hAnsi="Menlo" w:cs="Menlo"/>
                                <w:color w:val="ABB2BF"/>
                                <w:sz w:val="18"/>
                                <w:szCs w:val="18"/>
                                <w:lang w:eastAsia="en-GB"/>
                              </w:rPr>
                              <w:t xml:space="preserve">          </w:t>
                            </w:r>
                            <w:r w:rsidRPr="000E4694">
                              <w:rPr>
                                <w:rFonts w:ascii="Menlo" w:eastAsia="Times New Roman" w:hAnsi="Menlo" w:cs="Menlo"/>
                                <w:color w:val="E06C75"/>
                                <w:sz w:val="18"/>
                                <w:szCs w:val="18"/>
                                <w:lang w:eastAsia="en-GB"/>
                              </w:rPr>
                              <w:t>predicates</w:t>
                            </w:r>
                            <w:r w:rsidRPr="000E4694">
                              <w:rPr>
                                <w:rFonts w:ascii="Menlo" w:eastAsia="Times New Roman" w:hAnsi="Menlo" w:cs="Menlo"/>
                                <w:color w:val="ABB2BF"/>
                                <w:sz w:val="18"/>
                                <w:szCs w:val="18"/>
                                <w:lang w:eastAsia="en-GB"/>
                              </w:rPr>
                              <w:t>:</w:t>
                            </w:r>
                          </w:p>
                          <w:p w14:paraId="6E0F0AD3" w14:textId="77777777" w:rsidR="00401FA3" w:rsidRPr="000E4694" w:rsidRDefault="00401FA3" w:rsidP="00401FA3">
                            <w:pPr>
                              <w:shd w:val="clear" w:color="auto" w:fill="282C34"/>
                              <w:spacing w:after="0" w:line="270" w:lineRule="atLeast"/>
                              <w:ind w:right="196"/>
                              <w:jc w:val="left"/>
                              <w:rPr>
                                <w:rFonts w:ascii="Menlo" w:eastAsia="Times New Roman" w:hAnsi="Menlo" w:cs="Menlo"/>
                                <w:color w:val="ABB2BF"/>
                                <w:sz w:val="18"/>
                                <w:szCs w:val="18"/>
                                <w:lang w:eastAsia="en-GB"/>
                              </w:rPr>
                            </w:pPr>
                            <w:r w:rsidRPr="000E4694">
                              <w:rPr>
                                <w:rFonts w:ascii="Menlo" w:eastAsia="Times New Roman" w:hAnsi="Menlo" w:cs="Menlo"/>
                                <w:color w:val="ABB2BF"/>
                                <w:sz w:val="18"/>
                                <w:szCs w:val="18"/>
                                <w:lang w:eastAsia="en-GB"/>
                              </w:rPr>
                              <w:t xml:space="preserve">            - </w:t>
                            </w:r>
                            <w:r w:rsidRPr="000E4694">
                              <w:rPr>
                                <w:rFonts w:ascii="Menlo" w:eastAsia="Times New Roman" w:hAnsi="Menlo" w:cs="Menlo"/>
                                <w:color w:val="98C379"/>
                                <w:sz w:val="18"/>
                                <w:szCs w:val="18"/>
                                <w:lang w:eastAsia="en-GB"/>
                              </w:rPr>
                              <w:t>Path=/dw/**</w:t>
                            </w:r>
                          </w:p>
                          <w:p w14:paraId="521F2940" w14:textId="77777777" w:rsidR="00401FA3" w:rsidRPr="000E4694" w:rsidRDefault="00401FA3" w:rsidP="00401FA3">
                            <w:pPr>
                              <w:shd w:val="clear" w:color="auto" w:fill="282C34"/>
                              <w:spacing w:after="0" w:line="270" w:lineRule="atLeast"/>
                              <w:ind w:right="196"/>
                              <w:jc w:val="left"/>
                              <w:rPr>
                                <w:rFonts w:ascii="Menlo" w:eastAsia="Times New Roman" w:hAnsi="Menlo" w:cs="Menlo"/>
                                <w:color w:val="ABB2BF"/>
                                <w:sz w:val="18"/>
                                <w:szCs w:val="18"/>
                                <w:lang w:eastAsia="en-GB"/>
                              </w:rPr>
                            </w:pPr>
                            <w:r w:rsidRPr="000E4694">
                              <w:rPr>
                                <w:rFonts w:ascii="Menlo" w:eastAsia="Times New Roman" w:hAnsi="Menlo" w:cs="Menlo"/>
                                <w:color w:val="ABB2BF"/>
                                <w:sz w:val="18"/>
                                <w:szCs w:val="18"/>
                                <w:lang w:eastAsia="en-GB"/>
                              </w:rPr>
                              <w:t xml:space="preserve">          </w:t>
                            </w:r>
                            <w:r w:rsidRPr="000E4694">
                              <w:rPr>
                                <w:rFonts w:ascii="Menlo" w:eastAsia="Times New Roman" w:hAnsi="Menlo" w:cs="Menlo"/>
                                <w:color w:val="E06C75"/>
                                <w:sz w:val="18"/>
                                <w:szCs w:val="18"/>
                                <w:lang w:eastAsia="en-GB"/>
                              </w:rPr>
                              <w:t>filters</w:t>
                            </w:r>
                            <w:r w:rsidRPr="000E4694">
                              <w:rPr>
                                <w:rFonts w:ascii="Menlo" w:eastAsia="Times New Roman" w:hAnsi="Menlo" w:cs="Menlo"/>
                                <w:color w:val="ABB2BF"/>
                                <w:sz w:val="18"/>
                                <w:szCs w:val="18"/>
                                <w:lang w:eastAsia="en-GB"/>
                              </w:rPr>
                              <w:t>:</w:t>
                            </w:r>
                          </w:p>
                          <w:p w14:paraId="107E6BF9" w14:textId="77777777" w:rsidR="00401FA3" w:rsidRPr="000E4694" w:rsidRDefault="00401FA3" w:rsidP="00401FA3">
                            <w:pPr>
                              <w:shd w:val="clear" w:color="auto" w:fill="282C34"/>
                              <w:spacing w:after="0" w:line="270" w:lineRule="atLeast"/>
                              <w:ind w:right="196"/>
                              <w:jc w:val="left"/>
                              <w:rPr>
                                <w:rFonts w:ascii="Menlo" w:eastAsia="Times New Roman" w:hAnsi="Menlo" w:cs="Menlo"/>
                                <w:color w:val="ABB2BF"/>
                                <w:sz w:val="18"/>
                                <w:szCs w:val="18"/>
                                <w:lang w:eastAsia="en-GB"/>
                              </w:rPr>
                            </w:pPr>
                            <w:r w:rsidRPr="000E4694">
                              <w:rPr>
                                <w:rFonts w:ascii="Menlo" w:eastAsia="Times New Roman" w:hAnsi="Menlo" w:cs="Menlo"/>
                                <w:color w:val="ABB2BF"/>
                                <w:sz w:val="18"/>
                                <w:szCs w:val="18"/>
                                <w:lang w:eastAsia="en-GB"/>
                              </w:rPr>
                              <w:t xml:space="preserve">            - </w:t>
                            </w:r>
                            <w:r w:rsidRPr="000E4694">
                              <w:rPr>
                                <w:rFonts w:ascii="Menlo" w:eastAsia="Times New Roman" w:hAnsi="Menlo" w:cs="Menlo"/>
                                <w:color w:val="98C379"/>
                                <w:sz w:val="18"/>
                                <w:szCs w:val="18"/>
                                <w:lang w:eastAsia="en-GB"/>
                              </w:rPr>
                              <w:t>StripPrefix=1</w:t>
                            </w:r>
                          </w:p>
                          <w:p w14:paraId="5D00DC43" w14:textId="77777777" w:rsidR="00401FA3" w:rsidRPr="000E4694" w:rsidRDefault="00401FA3" w:rsidP="00401FA3">
                            <w:pPr>
                              <w:shd w:val="clear" w:color="auto" w:fill="282C34"/>
                              <w:spacing w:after="0" w:line="270" w:lineRule="atLeast"/>
                              <w:ind w:right="196"/>
                              <w:jc w:val="left"/>
                              <w:rPr>
                                <w:rFonts w:ascii="Menlo" w:eastAsia="Times New Roman" w:hAnsi="Menlo" w:cs="Menlo"/>
                                <w:color w:val="ABB2BF"/>
                                <w:sz w:val="18"/>
                                <w:szCs w:val="18"/>
                                <w:lang w:eastAsia="en-GB"/>
                              </w:rPr>
                            </w:pPr>
                            <w:r w:rsidRPr="000E4694">
                              <w:rPr>
                                <w:rFonts w:ascii="Menlo" w:eastAsia="Times New Roman" w:hAnsi="Menlo" w:cs="Menlo"/>
                                <w:color w:val="ABB2BF"/>
                                <w:sz w:val="18"/>
                                <w:szCs w:val="18"/>
                                <w:lang w:eastAsia="en-GB"/>
                              </w:rPr>
                              <w:t xml:space="preserve">            - </w:t>
                            </w:r>
                            <w:r w:rsidRPr="000E4694">
                              <w:rPr>
                                <w:rFonts w:ascii="Menlo" w:eastAsia="Times New Roman" w:hAnsi="Menlo" w:cs="Menlo"/>
                                <w:color w:val="98C379"/>
                                <w:sz w:val="18"/>
                                <w:szCs w:val="18"/>
                                <w:lang w:eastAsia="en-GB"/>
                              </w:rPr>
                              <w:t>CircuitBreaker=dwapp</w:t>
                            </w:r>
                          </w:p>
                          <w:p w14:paraId="050EE803" w14:textId="77777777" w:rsidR="00401FA3" w:rsidRPr="000E4694" w:rsidRDefault="00401FA3" w:rsidP="00401FA3">
                            <w:pPr>
                              <w:shd w:val="clear" w:color="auto" w:fill="282C34"/>
                              <w:spacing w:after="0" w:line="270" w:lineRule="atLeast"/>
                              <w:ind w:right="196"/>
                              <w:jc w:val="left"/>
                              <w:rPr>
                                <w:rFonts w:ascii="Menlo" w:eastAsia="Times New Roman" w:hAnsi="Menlo" w:cs="Menlo"/>
                                <w:color w:val="ABB2BF"/>
                                <w:sz w:val="18"/>
                                <w:szCs w:val="18"/>
                                <w:lang w:eastAsia="en-GB"/>
                              </w:rPr>
                            </w:pPr>
                            <w:r w:rsidRPr="000E4694">
                              <w:rPr>
                                <w:rFonts w:ascii="Menlo" w:eastAsia="Times New Roman" w:hAnsi="Menlo" w:cs="Menlo"/>
                                <w:color w:val="ABB2BF"/>
                                <w:sz w:val="18"/>
                                <w:szCs w:val="18"/>
                                <w:lang w:eastAsia="en-GB"/>
                              </w:rPr>
                              <w:t xml:space="preserve">        - </w:t>
                            </w:r>
                            <w:r w:rsidRPr="000E4694">
                              <w:rPr>
                                <w:rFonts w:ascii="Menlo" w:eastAsia="Times New Roman" w:hAnsi="Menlo" w:cs="Menlo"/>
                                <w:color w:val="E06C75"/>
                                <w:sz w:val="18"/>
                                <w:szCs w:val="18"/>
                                <w:lang w:eastAsia="en-GB"/>
                              </w:rPr>
                              <w:t>id</w:t>
                            </w:r>
                            <w:r w:rsidRPr="000E4694">
                              <w:rPr>
                                <w:rFonts w:ascii="Menlo" w:eastAsia="Times New Roman" w:hAnsi="Menlo" w:cs="Menlo"/>
                                <w:color w:val="ABB2BF"/>
                                <w:sz w:val="18"/>
                                <w:szCs w:val="18"/>
                                <w:lang w:eastAsia="en-GB"/>
                              </w:rPr>
                              <w:t xml:space="preserve">: </w:t>
                            </w:r>
                            <w:r w:rsidRPr="000E4694">
                              <w:rPr>
                                <w:rFonts w:ascii="Menlo" w:eastAsia="Times New Roman" w:hAnsi="Menlo" w:cs="Menlo"/>
                                <w:color w:val="98C379"/>
                                <w:sz w:val="18"/>
                                <w:szCs w:val="18"/>
                                <w:lang w:eastAsia="en-GB"/>
                              </w:rPr>
                              <w:t>frontend</w:t>
                            </w:r>
                          </w:p>
                          <w:p w14:paraId="27E75D42" w14:textId="77777777" w:rsidR="00401FA3" w:rsidRPr="000E4694" w:rsidRDefault="00401FA3" w:rsidP="00401FA3">
                            <w:pPr>
                              <w:shd w:val="clear" w:color="auto" w:fill="282C34"/>
                              <w:spacing w:after="0" w:line="270" w:lineRule="atLeast"/>
                              <w:ind w:right="196"/>
                              <w:jc w:val="left"/>
                              <w:rPr>
                                <w:rFonts w:ascii="Menlo" w:eastAsia="Times New Roman" w:hAnsi="Menlo" w:cs="Menlo"/>
                                <w:color w:val="ABB2BF"/>
                                <w:sz w:val="18"/>
                                <w:szCs w:val="18"/>
                                <w:lang w:eastAsia="en-GB"/>
                              </w:rPr>
                            </w:pPr>
                            <w:r w:rsidRPr="000E4694">
                              <w:rPr>
                                <w:rFonts w:ascii="Menlo" w:eastAsia="Times New Roman" w:hAnsi="Menlo" w:cs="Menlo"/>
                                <w:color w:val="ABB2BF"/>
                                <w:sz w:val="18"/>
                                <w:szCs w:val="18"/>
                                <w:lang w:eastAsia="en-GB"/>
                              </w:rPr>
                              <w:t xml:space="preserve">          </w:t>
                            </w:r>
                            <w:r w:rsidRPr="000E4694">
                              <w:rPr>
                                <w:rFonts w:ascii="Menlo" w:eastAsia="Times New Roman" w:hAnsi="Menlo" w:cs="Menlo"/>
                                <w:color w:val="E06C75"/>
                                <w:sz w:val="18"/>
                                <w:szCs w:val="18"/>
                                <w:lang w:eastAsia="en-GB"/>
                              </w:rPr>
                              <w:t>uri</w:t>
                            </w:r>
                            <w:r w:rsidRPr="000E4694">
                              <w:rPr>
                                <w:rFonts w:ascii="Menlo" w:eastAsia="Times New Roman" w:hAnsi="Menlo" w:cs="Menlo"/>
                                <w:color w:val="ABB2BF"/>
                                <w:sz w:val="18"/>
                                <w:szCs w:val="18"/>
                                <w:lang w:eastAsia="en-GB"/>
                              </w:rPr>
                              <w:t xml:space="preserve">: </w:t>
                            </w:r>
                            <w:r w:rsidRPr="000E4694">
                              <w:rPr>
                                <w:rFonts w:ascii="Menlo" w:eastAsia="Times New Roman" w:hAnsi="Menlo" w:cs="Menlo"/>
                                <w:color w:val="98C379"/>
                                <w:sz w:val="18"/>
                                <w:szCs w:val="18"/>
                                <w:lang w:eastAsia="en-GB"/>
                              </w:rPr>
                              <w:t>http://nextapp:3000</w:t>
                            </w:r>
                          </w:p>
                          <w:p w14:paraId="71F18038" w14:textId="77777777" w:rsidR="00401FA3" w:rsidRPr="000E4694" w:rsidRDefault="00401FA3" w:rsidP="00401FA3">
                            <w:pPr>
                              <w:shd w:val="clear" w:color="auto" w:fill="282C34"/>
                              <w:spacing w:after="0" w:line="270" w:lineRule="atLeast"/>
                              <w:ind w:right="196"/>
                              <w:jc w:val="left"/>
                              <w:rPr>
                                <w:rFonts w:ascii="Menlo" w:eastAsia="Times New Roman" w:hAnsi="Menlo" w:cs="Menlo"/>
                                <w:color w:val="ABB2BF"/>
                                <w:sz w:val="18"/>
                                <w:szCs w:val="18"/>
                                <w:lang w:eastAsia="en-GB"/>
                              </w:rPr>
                            </w:pPr>
                            <w:r w:rsidRPr="000E4694">
                              <w:rPr>
                                <w:rFonts w:ascii="Menlo" w:eastAsia="Times New Roman" w:hAnsi="Menlo" w:cs="Menlo"/>
                                <w:color w:val="ABB2BF"/>
                                <w:sz w:val="18"/>
                                <w:szCs w:val="18"/>
                                <w:lang w:eastAsia="en-GB"/>
                              </w:rPr>
                              <w:t xml:space="preserve">          </w:t>
                            </w:r>
                            <w:r w:rsidRPr="000E4694">
                              <w:rPr>
                                <w:rFonts w:ascii="Menlo" w:eastAsia="Times New Roman" w:hAnsi="Menlo" w:cs="Menlo"/>
                                <w:color w:val="E06C75"/>
                                <w:sz w:val="18"/>
                                <w:szCs w:val="18"/>
                                <w:lang w:eastAsia="en-GB"/>
                              </w:rPr>
                              <w:t>predicates</w:t>
                            </w:r>
                            <w:r w:rsidRPr="000E4694">
                              <w:rPr>
                                <w:rFonts w:ascii="Menlo" w:eastAsia="Times New Roman" w:hAnsi="Menlo" w:cs="Menlo"/>
                                <w:color w:val="ABB2BF"/>
                                <w:sz w:val="18"/>
                                <w:szCs w:val="18"/>
                                <w:lang w:eastAsia="en-GB"/>
                              </w:rPr>
                              <w:t>:</w:t>
                            </w:r>
                          </w:p>
                          <w:p w14:paraId="58D0DCFA" w14:textId="77777777" w:rsidR="00401FA3" w:rsidRPr="000E4694" w:rsidRDefault="00401FA3" w:rsidP="00401FA3">
                            <w:pPr>
                              <w:shd w:val="clear" w:color="auto" w:fill="282C34"/>
                              <w:spacing w:after="0" w:line="270" w:lineRule="atLeast"/>
                              <w:ind w:right="196"/>
                              <w:jc w:val="left"/>
                              <w:rPr>
                                <w:rFonts w:ascii="Menlo" w:eastAsia="Times New Roman" w:hAnsi="Menlo" w:cs="Menlo"/>
                                <w:color w:val="ABB2BF"/>
                                <w:sz w:val="18"/>
                                <w:szCs w:val="18"/>
                                <w:lang w:eastAsia="en-GB"/>
                              </w:rPr>
                            </w:pPr>
                            <w:r w:rsidRPr="000E4694">
                              <w:rPr>
                                <w:rFonts w:ascii="Menlo" w:eastAsia="Times New Roman" w:hAnsi="Menlo" w:cs="Menlo"/>
                                <w:color w:val="ABB2BF"/>
                                <w:sz w:val="18"/>
                                <w:szCs w:val="18"/>
                                <w:lang w:eastAsia="en-GB"/>
                              </w:rPr>
                              <w:t xml:space="preserve">            - </w:t>
                            </w:r>
                            <w:r w:rsidRPr="000E4694">
                              <w:rPr>
                                <w:rFonts w:ascii="Menlo" w:eastAsia="Times New Roman" w:hAnsi="Menlo" w:cs="Menlo"/>
                                <w:color w:val="98C379"/>
                                <w:sz w:val="18"/>
                                <w:szCs w:val="18"/>
                                <w:lang w:eastAsia="en-GB"/>
                              </w:rPr>
                              <w:t>Path=/**</w:t>
                            </w:r>
                          </w:p>
                          <w:p w14:paraId="5FBA4DBE" w14:textId="77777777" w:rsidR="00401FA3" w:rsidRPr="000E4694" w:rsidRDefault="00401FA3" w:rsidP="00401FA3">
                            <w:pPr>
                              <w:shd w:val="clear" w:color="auto" w:fill="282C34"/>
                              <w:spacing w:after="0" w:line="270" w:lineRule="atLeast"/>
                              <w:ind w:right="196"/>
                              <w:jc w:val="left"/>
                              <w:rPr>
                                <w:rFonts w:ascii="Menlo" w:eastAsia="Times New Roman" w:hAnsi="Menlo" w:cs="Menlo"/>
                                <w:color w:val="ABB2BF"/>
                                <w:sz w:val="18"/>
                                <w:szCs w:val="18"/>
                                <w:lang w:eastAsia="en-GB"/>
                              </w:rPr>
                            </w:pPr>
                            <w:r w:rsidRPr="000E4694">
                              <w:rPr>
                                <w:rFonts w:ascii="Menlo" w:eastAsia="Times New Roman" w:hAnsi="Menlo" w:cs="Menlo"/>
                                <w:color w:val="ABB2BF"/>
                                <w:sz w:val="18"/>
                                <w:szCs w:val="18"/>
                                <w:lang w:eastAsia="en-GB"/>
                              </w:rPr>
                              <w:t xml:space="preserve">          </w:t>
                            </w:r>
                            <w:r w:rsidRPr="000E4694">
                              <w:rPr>
                                <w:rFonts w:ascii="Menlo" w:eastAsia="Times New Roman" w:hAnsi="Menlo" w:cs="Menlo"/>
                                <w:color w:val="E06C75"/>
                                <w:sz w:val="18"/>
                                <w:szCs w:val="18"/>
                                <w:lang w:eastAsia="en-GB"/>
                              </w:rPr>
                              <w:t>filters</w:t>
                            </w:r>
                            <w:r w:rsidRPr="000E4694">
                              <w:rPr>
                                <w:rFonts w:ascii="Menlo" w:eastAsia="Times New Roman" w:hAnsi="Menlo" w:cs="Menlo"/>
                                <w:color w:val="ABB2BF"/>
                                <w:sz w:val="18"/>
                                <w:szCs w:val="18"/>
                                <w:lang w:eastAsia="en-GB"/>
                              </w:rPr>
                              <w:t>:</w:t>
                            </w:r>
                          </w:p>
                          <w:p w14:paraId="09455395" w14:textId="77777777" w:rsidR="00401FA3" w:rsidRPr="000E4694" w:rsidRDefault="00401FA3" w:rsidP="00401FA3">
                            <w:pPr>
                              <w:shd w:val="clear" w:color="auto" w:fill="282C34"/>
                              <w:spacing w:after="0" w:line="270" w:lineRule="atLeast"/>
                              <w:ind w:right="196"/>
                              <w:jc w:val="left"/>
                              <w:rPr>
                                <w:rFonts w:ascii="Menlo" w:eastAsia="Times New Roman" w:hAnsi="Menlo" w:cs="Menlo"/>
                                <w:color w:val="ABB2BF"/>
                                <w:sz w:val="18"/>
                                <w:szCs w:val="18"/>
                                <w:lang w:eastAsia="en-GB"/>
                              </w:rPr>
                            </w:pPr>
                            <w:r w:rsidRPr="000E4694">
                              <w:rPr>
                                <w:rFonts w:ascii="Menlo" w:eastAsia="Times New Roman" w:hAnsi="Menlo" w:cs="Menlo"/>
                                <w:color w:val="ABB2BF"/>
                                <w:sz w:val="18"/>
                                <w:szCs w:val="18"/>
                                <w:lang w:eastAsia="en-GB"/>
                              </w:rPr>
                              <w:t xml:space="preserve">            - </w:t>
                            </w:r>
                            <w:r w:rsidRPr="000E4694">
                              <w:rPr>
                                <w:rFonts w:ascii="Menlo" w:eastAsia="Times New Roman" w:hAnsi="Menlo" w:cs="Menlo"/>
                                <w:color w:val="98C379"/>
                                <w:sz w:val="18"/>
                                <w:szCs w:val="18"/>
                                <w:lang w:eastAsia="en-GB"/>
                              </w:rPr>
                              <w:t>CircuitBreaker=frontend</w:t>
                            </w:r>
                          </w:p>
                          <w:p w14:paraId="43A441A3" w14:textId="77777777" w:rsidR="00401FA3" w:rsidRPr="000E4694" w:rsidRDefault="00401FA3" w:rsidP="00401FA3">
                            <w:pPr>
                              <w:shd w:val="clear" w:color="auto" w:fill="282C34"/>
                              <w:spacing w:after="0" w:line="270" w:lineRule="atLeast"/>
                              <w:ind w:right="196"/>
                              <w:jc w:val="left"/>
                              <w:rPr>
                                <w:rFonts w:ascii="Menlo" w:eastAsia="Times New Roman" w:hAnsi="Menlo" w:cs="Menlo"/>
                                <w:color w:val="ABB2BF"/>
                                <w:sz w:val="18"/>
                                <w:szCs w:val="18"/>
                                <w:lang w:eastAsia="en-GB"/>
                              </w:rPr>
                            </w:pPr>
                          </w:p>
                          <w:p w14:paraId="0F76E123" w14:textId="77777777" w:rsidR="00401FA3" w:rsidRPr="000E4694" w:rsidRDefault="00401FA3" w:rsidP="00401FA3">
                            <w:pPr>
                              <w:shd w:val="clear" w:color="auto" w:fill="282C34"/>
                              <w:spacing w:after="0" w:line="270" w:lineRule="atLeast"/>
                              <w:ind w:right="196"/>
                              <w:jc w:val="left"/>
                              <w:rPr>
                                <w:rFonts w:ascii="Menlo" w:eastAsia="Times New Roman" w:hAnsi="Menlo" w:cs="Menlo"/>
                                <w:color w:val="ABB2BF"/>
                                <w:sz w:val="18"/>
                                <w:szCs w:val="18"/>
                                <w:lang w:eastAsia="en-GB"/>
                              </w:rPr>
                            </w:pPr>
                            <w:r w:rsidRPr="000E4694">
                              <w:rPr>
                                <w:rFonts w:ascii="Menlo" w:eastAsia="Times New Roman" w:hAnsi="Menlo" w:cs="Menlo"/>
                                <w:color w:val="E06C75"/>
                                <w:sz w:val="18"/>
                                <w:szCs w:val="18"/>
                                <w:lang w:eastAsia="en-GB"/>
                              </w:rPr>
                              <w:t>eureka</w:t>
                            </w:r>
                            <w:r w:rsidRPr="000E4694">
                              <w:rPr>
                                <w:rFonts w:ascii="Menlo" w:eastAsia="Times New Roman" w:hAnsi="Menlo" w:cs="Menlo"/>
                                <w:color w:val="ABB2BF"/>
                                <w:sz w:val="18"/>
                                <w:szCs w:val="18"/>
                                <w:lang w:eastAsia="en-GB"/>
                              </w:rPr>
                              <w:t>:</w:t>
                            </w:r>
                          </w:p>
                          <w:p w14:paraId="5EA7A3CD" w14:textId="77777777" w:rsidR="00401FA3" w:rsidRPr="000E4694" w:rsidRDefault="00401FA3" w:rsidP="00401FA3">
                            <w:pPr>
                              <w:shd w:val="clear" w:color="auto" w:fill="282C34"/>
                              <w:spacing w:after="0" w:line="270" w:lineRule="atLeast"/>
                              <w:ind w:right="196"/>
                              <w:jc w:val="left"/>
                              <w:rPr>
                                <w:rFonts w:ascii="Menlo" w:eastAsia="Times New Roman" w:hAnsi="Menlo" w:cs="Menlo"/>
                                <w:color w:val="ABB2BF"/>
                                <w:sz w:val="18"/>
                                <w:szCs w:val="18"/>
                                <w:lang w:eastAsia="en-GB"/>
                              </w:rPr>
                            </w:pPr>
                            <w:r w:rsidRPr="000E4694">
                              <w:rPr>
                                <w:rFonts w:ascii="Menlo" w:eastAsia="Times New Roman" w:hAnsi="Menlo" w:cs="Menlo"/>
                                <w:color w:val="ABB2BF"/>
                                <w:sz w:val="18"/>
                                <w:szCs w:val="18"/>
                                <w:lang w:eastAsia="en-GB"/>
                              </w:rPr>
                              <w:t xml:space="preserve">  </w:t>
                            </w:r>
                            <w:r w:rsidRPr="000E4694">
                              <w:rPr>
                                <w:rFonts w:ascii="Menlo" w:eastAsia="Times New Roman" w:hAnsi="Menlo" w:cs="Menlo"/>
                                <w:color w:val="E06C75"/>
                                <w:sz w:val="18"/>
                                <w:szCs w:val="18"/>
                                <w:lang w:eastAsia="en-GB"/>
                              </w:rPr>
                              <w:t>client</w:t>
                            </w:r>
                            <w:r w:rsidRPr="000E4694">
                              <w:rPr>
                                <w:rFonts w:ascii="Menlo" w:eastAsia="Times New Roman" w:hAnsi="Menlo" w:cs="Menlo"/>
                                <w:color w:val="ABB2BF"/>
                                <w:sz w:val="18"/>
                                <w:szCs w:val="18"/>
                                <w:lang w:eastAsia="en-GB"/>
                              </w:rPr>
                              <w:t>:</w:t>
                            </w:r>
                          </w:p>
                          <w:p w14:paraId="6043D021" w14:textId="77777777" w:rsidR="00401FA3" w:rsidRPr="000E4694" w:rsidRDefault="00401FA3" w:rsidP="00401FA3">
                            <w:pPr>
                              <w:shd w:val="clear" w:color="auto" w:fill="282C34"/>
                              <w:spacing w:after="0" w:line="270" w:lineRule="atLeast"/>
                              <w:ind w:right="196"/>
                              <w:jc w:val="left"/>
                              <w:rPr>
                                <w:rFonts w:ascii="Menlo" w:eastAsia="Times New Roman" w:hAnsi="Menlo" w:cs="Menlo"/>
                                <w:color w:val="ABB2BF"/>
                                <w:sz w:val="18"/>
                                <w:szCs w:val="18"/>
                                <w:lang w:eastAsia="en-GB"/>
                              </w:rPr>
                            </w:pPr>
                            <w:r w:rsidRPr="000E4694">
                              <w:rPr>
                                <w:rFonts w:ascii="Menlo" w:eastAsia="Times New Roman" w:hAnsi="Menlo" w:cs="Menlo"/>
                                <w:color w:val="ABB2BF"/>
                                <w:sz w:val="18"/>
                                <w:szCs w:val="18"/>
                                <w:lang w:eastAsia="en-GB"/>
                              </w:rPr>
                              <w:t xml:space="preserve">    </w:t>
                            </w:r>
                            <w:r w:rsidRPr="000E4694">
                              <w:rPr>
                                <w:rFonts w:ascii="Menlo" w:eastAsia="Times New Roman" w:hAnsi="Menlo" w:cs="Menlo"/>
                                <w:color w:val="E06C75"/>
                                <w:sz w:val="18"/>
                                <w:szCs w:val="18"/>
                                <w:lang w:eastAsia="en-GB"/>
                              </w:rPr>
                              <w:t>register-with-eureka</w:t>
                            </w:r>
                            <w:r w:rsidRPr="000E4694">
                              <w:rPr>
                                <w:rFonts w:ascii="Menlo" w:eastAsia="Times New Roman" w:hAnsi="Menlo" w:cs="Menlo"/>
                                <w:color w:val="ABB2BF"/>
                                <w:sz w:val="18"/>
                                <w:szCs w:val="18"/>
                                <w:lang w:eastAsia="en-GB"/>
                              </w:rPr>
                              <w:t xml:space="preserve">: </w:t>
                            </w:r>
                            <w:r w:rsidRPr="000E4694">
                              <w:rPr>
                                <w:rFonts w:ascii="Menlo" w:eastAsia="Times New Roman" w:hAnsi="Menlo" w:cs="Menlo"/>
                                <w:color w:val="D19A66"/>
                                <w:sz w:val="18"/>
                                <w:szCs w:val="18"/>
                                <w:lang w:eastAsia="en-GB"/>
                              </w:rPr>
                              <w:t>false</w:t>
                            </w:r>
                          </w:p>
                          <w:p w14:paraId="249467F8" w14:textId="77777777" w:rsidR="00401FA3" w:rsidRPr="000E4694" w:rsidRDefault="00401FA3" w:rsidP="00401FA3">
                            <w:pPr>
                              <w:shd w:val="clear" w:color="auto" w:fill="282C34"/>
                              <w:spacing w:after="0" w:line="270" w:lineRule="atLeast"/>
                              <w:ind w:right="196"/>
                              <w:jc w:val="left"/>
                              <w:rPr>
                                <w:rFonts w:ascii="Menlo" w:eastAsia="Times New Roman" w:hAnsi="Menlo" w:cs="Menlo"/>
                                <w:color w:val="ABB2BF"/>
                                <w:sz w:val="18"/>
                                <w:szCs w:val="18"/>
                                <w:lang w:eastAsia="en-GB"/>
                              </w:rPr>
                            </w:pPr>
                            <w:r w:rsidRPr="000E4694">
                              <w:rPr>
                                <w:rFonts w:ascii="Menlo" w:eastAsia="Times New Roman" w:hAnsi="Menlo" w:cs="Menlo"/>
                                <w:color w:val="ABB2BF"/>
                                <w:sz w:val="18"/>
                                <w:szCs w:val="18"/>
                                <w:lang w:eastAsia="en-GB"/>
                              </w:rPr>
                              <w:t xml:space="preserve">    </w:t>
                            </w:r>
                            <w:r w:rsidRPr="000E4694">
                              <w:rPr>
                                <w:rFonts w:ascii="Menlo" w:eastAsia="Times New Roman" w:hAnsi="Menlo" w:cs="Menlo"/>
                                <w:color w:val="E06C75"/>
                                <w:sz w:val="18"/>
                                <w:szCs w:val="18"/>
                                <w:lang w:eastAsia="en-GB"/>
                              </w:rPr>
                              <w:t>service-url</w:t>
                            </w:r>
                            <w:r w:rsidRPr="000E4694">
                              <w:rPr>
                                <w:rFonts w:ascii="Menlo" w:eastAsia="Times New Roman" w:hAnsi="Menlo" w:cs="Menlo"/>
                                <w:color w:val="ABB2BF"/>
                                <w:sz w:val="18"/>
                                <w:szCs w:val="18"/>
                                <w:lang w:eastAsia="en-GB"/>
                              </w:rPr>
                              <w:t>:</w:t>
                            </w:r>
                          </w:p>
                          <w:p w14:paraId="6C6550BC" w14:textId="77777777" w:rsidR="00401FA3" w:rsidRPr="000E4694" w:rsidRDefault="00401FA3" w:rsidP="00401FA3">
                            <w:pPr>
                              <w:shd w:val="clear" w:color="auto" w:fill="282C34"/>
                              <w:spacing w:after="0" w:line="270" w:lineRule="atLeast"/>
                              <w:ind w:right="196"/>
                              <w:jc w:val="left"/>
                              <w:rPr>
                                <w:rFonts w:ascii="Menlo" w:eastAsia="Times New Roman" w:hAnsi="Menlo" w:cs="Menlo"/>
                                <w:color w:val="ABB2BF"/>
                                <w:sz w:val="18"/>
                                <w:szCs w:val="18"/>
                                <w:lang w:eastAsia="en-GB"/>
                              </w:rPr>
                            </w:pPr>
                            <w:r w:rsidRPr="000E4694">
                              <w:rPr>
                                <w:rFonts w:ascii="Menlo" w:eastAsia="Times New Roman" w:hAnsi="Menlo" w:cs="Menlo"/>
                                <w:color w:val="ABB2BF"/>
                                <w:sz w:val="18"/>
                                <w:szCs w:val="18"/>
                                <w:lang w:eastAsia="en-GB"/>
                              </w:rPr>
                              <w:t xml:space="preserve">      </w:t>
                            </w:r>
                            <w:r w:rsidRPr="000E4694">
                              <w:rPr>
                                <w:rFonts w:ascii="Menlo" w:eastAsia="Times New Roman" w:hAnsi="Menlo" w:cs="Menlo"/>
                                <w:color w:val="E06C75"/>
                                <w:sz w:val="18"/>
                                <w:szCs w:val="18"/>
                                <w:lang w:eastAsia="en-GB"/>
                              </w:rPr>
                              <w:t>defaultZone</w:t>
                            </w:r>
                            <w:r w:rsidRPr="000E4694">
                              <w:rPr>
                                <w:rFonts w:ascii="Menlo" w:eastAsia="Times New Roman" w:hAnsi="Menlo" w:cs="Menlo"/>
                                <w:color w:val="ABB2BF"/>
                                <w:sz w:val="18"/>
                                <w:szCs w:val="18"/>
                                <w:lang w:eastAsia="en-GB"/>
                              </w:rPr>
                              <w:t xml:space="preserve">: </w:t>
                            </w:r>
                            <w:r w:rsidRPr="000E4694">
                              <w:rPr>
                                <w:rFonts w:ascii="Menlo" w:eastAsia="Times New Roman" w:hAnsi="Menlo" w:cs="Menlo"/>
                                <w:color w:val="98C379"/>
                                <w:sz w:val="18"/>
                                <w:szCs w:val="18"/>
                                <w:lang w:eastAsia="en-GB"/>
                              </w:rPr>
                              <w:t>http://registry:8761/eureka</w:t>
                            </w:r>
                          </w:p>
                          <w:p w14:paraId="05D72C9E" w14:textId="77777777" w:rsidR="00401FA3" w:rsidRPr="000E4694" w:rsidRDefault="00401FA3" w:rsidP="00401FA3">
                            <w:pPr>
                              <w:shd w:val="clear" w:color="auto" w:fill="282C34"/>
                              <w:spacing w:after="0" w:line="270" w:lineRule="atLeast"/>
                              <w:ind w:right="196"/>
                              <w:jc w:val="left"/>
                              <w:rPr>
                                <w:rFonts w:ascii="Menlo" w:eastAsia="Times New Roman" w:hAnsi="Menlo" w:cs="Menlo"/>
                                <w:color w:val="ABB2BF"/>
                                <w:sz w:val="18"/>
                                <w:szCs w:val="18"/>
                                <w:lang w:eastAsia="en-GB"/>
                              </w:rPr>
                            </w:pPr>
                            <w:r w:rsidRPr="000E4694">
                              <w:rPr>
                                <w:rFonts w:ascii="Menlo" w:eastAsia="Times New Roman" w:hAnsi="Menlo" w:cs="Menlo"/>
                                <w:color w:val="ABB2BF"/>
                                <w:sz w:val="18"/>
                                <w:szCs w:val="18"/>
                                <w:lang w:eastAsia="en-GB"/>
                              </w:rPr>
                              <w:t xml:space="preserve">    </w:t>
                            </w:r>
                            <w:r w:rsidRPr="000E4694">
                              <w:rPr>
                                <w:rFonts w:ascii="Menlo" w:eastAsia="Times New Roman" w:hAnsi="Menlo" w:cs="Menlo"/>
                                <w:color w:val="E06C75"/>
                                <w:sz w:val="18"/>
                                <w:szCs w:val="18"/>
                                <w:lang w:eastAsia="en-GB"/>
                              </w:rPr>
                              <w:t>healthcheck</w:t>
                            </w:r>
                            <w:r w:rsidRPr="000E4694">
                              <w:rPr>
                                <w:rFonts w:ascii="Menlo" w:eastAsia="Times New Roman" w:hAnsi="Menlo" w:cs="Menlo"/>
                                <w:color w:val="ABB2BF"/>
                                <w:sz w:val="18"/>
                                <w:szCs w:val="18"/>
                                <w:lang w:eastAsia="en-GB"/>
                              </w:rPr>
                              <w:t>:</w:t>
                            </w:r>
                          </w:p>
                          <w:p w14:paraId="2AD767AA" w14:textId="77777777" w:rsidR="00401FA3" w:rsidRPr="000E4694" w:rsidRDefault="00401FA3" w:rsidP="00401FA3">
                            <w:pPr>
                              <w:shd w:val="clear" w:color="auto" w:fill="282C34"/>
                              <w:spacing w:after="0" w:line="270" w:lineRule="atLeast"/>
                              <w:ind w:right="196"/>
                              <w:jc w:val="left"/>
                              <w:rPr>
                                <w:rFonts w:ascii="Menlo" w:eastAsia="Times New Roman" w:hAnsi="Menlo" w:cs="Menlo"/>
                                <w:color w:val="ABB2BF"/>
                                <w:sz w:val="18"/>
                                <w:szCs w:val="18"/>
                                <w:lang w:eastAsia="en-GB"/>
                              </w:rPr>
                            </w:pPr>
                            <w:r w:rsidRPr="000E4694">
                              <w:rPr>
                                <w:rFonts w:ascii="Menlo" w:eastAsia="Times New Roman" w:hAnsi="Menlo" w:cs="Menlo"/>
                                <w:color w:val="ABB2BF"/>
                                <w:sz w:val="18"/>
                                <w:szCs w:val="18"/>
                                <w:lang w:eastAsia="en-GB"/>
                              </w:rPr>
                              <w:t xml:space="preserve">      </w:t>
                            </w:r>
                            <w:r w:rsidRPr="000E4694">
                              <w:rPr>
                                <w:rFonts w:ascii="Menlo" w:eastAsia="Times New Roman" w:hAnsi="Menlo" w:cs="Menlo"/>
                                <w:color w:val="E06C75"/>
                                <w:sz w:val="18"/>
                                <w:szCs w:val="18"/>
                                <w:lang w:eastAsia="en-GB"/>
                              </w:rPr>
                              <w:t>enabled</w:t>
                            </w:r>
                            <w:r w:rsidRPr="000E4694">
                              <w:rPr>
                                <w:rFonts w:ascii="Menlo" w:eastAsia="Times New Roman" w:hAnsi="Menlo" w:cs="Menlo"/>
                                <w:color w:val="ABB2BF"/>
                                <w:sz w:val="18"/>
                                <w:szCs w:val="18"/>
                                <w:lang w:eastAsia="en-GB"/>
                              </w:rPr>
                              <w:t xml:space="preserve">: </w:t>
                            </w:r>
                            <w:r w:rsidRPr="000E4694">
                              <w:rPr>
                                <w:rFonts w:ascii="Menlo" w:eastAsia="Times New Roman" w:hAnsi="Menlo" w:cs="Menlo"/>
                                <w:color w:val="D19A66"/>
                                <w:sz w:val="18"/>
                                <w:szCs w:val="18"/>
                                <w:lang w:eastAsia="en-GB"/>
                              </w:rPr>
                              <w:t>true</w:t>
                            </w:r>
                          </w:p>
                          <w:p w14:paraId="24B0BC6D" w14:textId="77777777" w:rsidR="00401FA3" w:rsidRDefault="00401FA3" w:rsidP="00401FA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31F2912" id="_x0000_t202" coordsize="21600,21600" o:spt="202" path="m,l,21600r21600,l21600,xe">
                <v:stroke joinstyle="miter"/>
                <v:path gradientshapeok="t" o:connecttype="rect"/>
              </v:shapetype>
              <v:shape id="Text Box 99" o:spid="_x0000_s1026" type="#_x0000_t202" style="position:absolute;margin-left:234.85pt;margin-top:-6.8pt;width:234.75pt;height:416.2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" fillcolor="white [3201]" stroked="f" strokeweight=".5pt">
                <v:textbox>
                  <w:txbxContent>
                    <w:p w14:paraId="1A7CDD79" w14:textId="77777777" w:rsidR="00401FA3" w:rsidRPr="000E4694" w:rsidRDefault="00401FA3" w:rsidP="00401FA3">
                      <w:pPr>
                        <w:shd w:val="clear" w:color="auto" w:fill="282C34"/>
                        <w:spacing w:after="0" w:line="270" w:lineRule="atLeast"/>
                        <w:ind w:right="196"/>
                        <w:jc w:val="left"/>
                        <w:rPr>
                          <w:rFonts w:ascii="Menlo" w:eastAsia="Times New Roman" w:hAnsi="Menlo" w:cs="Menlo"/>
                          <w:color w:val="ABB2BF"/>
                          <w:sz w:val="18"/>
                          <w:szCs w:val="18"/>
                          <w:lang w:eastAsia="en-GB"/>
                        </w:rPr>
                      </w:pPr>
                      <w:r>
                        <w:rPr>
                          <w:rFonts w:ascii="Menlo" w:eastAsia="Times New Roman" w:hAnsi="Menlo" w:cs="Menlo"/>
                          <w:color w:val="98C379"/>
                          <w:sz w:val="18"/>
                          <w:szCs w:val="18"/>
                          <w:lang w:eastAsia="en-GB"/>
                        </w:rPr>
                        <w:t>-</w:t>
                      </w:r>
                      <w:r w:rsidRPr="000E4694">
                        <w:rPr>
                          <w:rFonts w:ascii="Menlo" w:eastAsia="Times New Roman" w:hAnsi="Menlo" w:cs="Menlo"/>
                          <w:color w:val="98C379"/>
                          <w:sz w:val="18"/>
                          <w:szCs w:val="18"/>
                          <w:lang w:eastAsia="en-GB"/>
                        </w:rPr>
                        <w:t>CircuitBreaker=dbapp</w:t>
                      </w:r>
                    </w:p>
                    <w:p w14:paraId="43492327" w14:textId="77777777" w:rsidR="00401FA3" w:rsidRPr="000E4694" w:rsidRDefault="00401FA3" w:rsidP="00401FA3">
                      <w:pPr>
                        <w:shd w:val="clear" w:color="auto" w:fill="282C34"/>
                        <w:spacing w:after="0" w:line="270" w:lineRule="atLeast"/>
                        <w:ind w:right="196"/>
                        <w:jc w:val="left"/>
                        <w:rPr>
                          <w:rFonts w:ascii="Menlo" w:eastAsia="Times New Roman" w:hAnsi="Menlo" w:cs="Menlo"/>
                          <w:color w:val="ABB2BF"/>
                          <w:sz w:val="18"/>
                          <w:szCs w:val="18"/>
                          <w:lang w:eastAsia="en-GB"/>
                        </w:rPr>
                      </w:pPr>
                      <w:r w:rsidRPr="000E4694">
                        <w:rPr>
                          <w:rFonts w:ascii="Menlo" w:eastAsia="Times New Roman" w:hAnsi="Menlo" w:cs="Menlo"/>
                          <w:color w:val="ABB2BF"/>
                          <w:sz w:val="18"/>
                          <w:szCs w:val="18"/>
                          <w:lang w:eastAsia="en-GB"/>
                        </w:rPr>
                        <w:t xml:space="preserve">        - </w:t>
                      </w:r>
                      <w:r w:rsidRPr="000E4694">
                        <w:rPr>
                          <w:rFonts w:ascii="Menlo" w:eastAsia="Times New Roman" w:hAnsi="Menlo" w:cs="Menlo"/>
                          <w:color w:val="E06C75"/>
                          <w:sz w:val="18"/>
                          <w:szCs w:val="18"/>
                          <w:lang w:eastAsia="en-GB"/>
                        </w:rPr>
                        <w:t>id</w:t>
                      </w:r>
                      <w:r w:rsidRPr="000E4694">
                        <w:rPr>
                          <w:rFonts w:ascii="Menlo" w:eastAsia="Times New Roman" w:hAnsi="Menlo" w:cs="Menlo"/>
                          <w:color w:val="ABB2BF"/>
                          <w:sz w:val="18"/>
                          <w:szCs w:val="18"/>
                          <w:lang w:eastAsia="en-GB"/>
                        </w:rPr>
                        <w:t xml:space="preserve">: </w:t>
                      </w:r>
                      <w:r w:rsidRPr="000E4694">
                        <w:rPr>
                          <w:rFonts w:ascii="Menlo" w:eastAsia="Times New Roman" w:hAnsi="Menlo" w:cs="Menlo"/>
                          <w:color w:val="98C379"/>
                          <w:sz w:val="18"/>
                          <w:szCs w:val="18"/>
                          <w:lang w:eastAsia="en-GB"/>
                        </w:rPr>
                        <w:t>mlapp</w:t>
                      </w:r>
                    </w:p>
                    <w:p w14:paraId="67D671D9" w14:textId="77777777" w:rsidR="00401FA3" w:rsidRPr="000E4694" w:rsidRDefault="00401FA3" w:rsidP="00401FA3">
                      <w:pPr>
                        <w:shd w:val="clear" w:color="auto" w:fill="282C34"/>
                        <w:spacing w:after="0" w:line="270" w:lineRule="atLeast"/>
                        <w:ind w:right="196"/>
                        <w:jc w:val="left"/>
                        <w:rPr>
                          <w:rFonts w:ascii="Menlo" w:eastAsia="Times New Roman" w:hAnsi="Menlo" w:cs="Menlo"/>
                          <w:color w:val="ABB2BF"/>
                          <w:sz w:val="18"/>
                          <w:szCs w:val="18"/>
                          <w:lang w:eastAsia="en-GB"/>
                        </w:rPr>
                      </w:pPr>
                      <w:r w:rsidRPr="000E4694">
                        <w:rPr>
                          <w:rFonts w:ascii="Menlo" w:eastAsia="Times New Roman" w:hAnsi="Menlo" w:cs="Menlo"/>
                          <w:color w:val="ABB2BF"/>
                          <w:sz w:val="18"/>
                          <w:szCs w:val="18"/>
                          <w:lang w:eastAsia="en-GB"/>
                        </w:rPr>
                        <w:t xml:space="preserve">          </w:t>
                      </w:r>
                      <w:r w:rsidRPr="000E4694">
                        <w:rPr>
                          <w:rFonts w:ascii="Menlo" w:eastAsia="Times New Roman" w:hAnsi="Menlo" w:cs="Menlo"/>
                          <w:color w:val="E06C75"/>
                          <w:sz w:val="18"/>
                          <w:szCs w:val="18"/>
                          <w:lang w:eastAsia="en-GB"/>
                        </w:rPr>
                        <w:t>uri</w:t>
                      </w:r>
                      <w:r w:rsidRPr="000E4694">
                        <w:rPr>
                          <w:rFonts w:ascii="Menlo" w:eastAsia="Times New Roman" w:hAnsi="Menlo" w:cs="Menlo"/>
                          <w:color w:val="ABB2BF"/>
                          <w:sz w:val="18"/>
                          <w:szCs w:val="18"/>
                          <w:lang w:eastAsia="en-GB"/>
                        </w:rPr>
                        <w:t xml:space="preserve">: </w:t>
                      </w:r>
                      <w:r w:rsidRPr="000E4694">
                        <w:rPr>
                          <w:rFonts w:ascii="Menlo" w:eastAsia="Times New Roman" w:hAnsi="Menlo" w:cs="Menlo"/>
                          <w:color w:val="98C379"/>
                          <w:sz w:val="18"/>
                          <w:szCs w:val="18"/>
                          <w:lang w:eastAsia="en-GB"/>
                        </w:rPr>
                        <w:t>lb://mlapp</w:t>
                      </w:r>
                    </w:p>
                    <w:p w14:paraId="28DA7424" w14:textId="77777777" w:rsidR="00401FA3" w:rsidRPr="000E4694" w:rsidRDefault="00401FA3" w:rsidP="00401FA3">
                      <w:pPr>
                        <w:shd w:val="clear" w:color="auto" w:fill="282C34"/>
                        <w:spacing w:after="0" w:line="270" w:lineRule="atLeast"/>
                        <w:ind w:right="196"/>
                        <w:jc w:val="left"/>
                        <w:rPr>
                          <w:rFonts w:ascii="Menlo" w:eastAsia="Times New Roman" w:hAnsi="Menlo" w:cs="Menlo"/>
                          <w:color w:val="ABB2BF"/>
                          <w:sz w:val="18"/>
                          <w:szCs w:val="18"/>
                          <w:lang w:eastAsia="en-GB"/>
                        </w:rPr>
                      </w:pPr>
                      <w:r w:rsidRPr="000E4694">
                        <w:rPr>
                          <w:rFonts w:ascii="Menlo" w:eastAsia="Times New Roman" w:hAnsi="Menlo" w:cs="Menlo"/>
                          <w:color w:val="ABB2BF"/>
                          <w:sz w:val="18"/>
                          <w:szCs w:val="18"/>
                          <w:lang w:eastAsia="en-GB"/>
                        </w:rPr>
                        <w:t xml:space="preserve">          </w:t>
                      </w:r>
                      <w:r w:rsidRPr="000E4694">
                        <w:rPr>
                          <w:rFonts w:ascii="Menlo" w:eastAsia="Times New Roman" w:hAnsi="Menlo" w:cs="Menlo"/>
                          <w:color w:val="E06C75"/>
                          <w:sz w:val="18"/>
                          <w:szCs w:val="18"/>
                          <w:lang w:eastAsia="en-GB"/>
                        </w:rPr>
                        <w:t>predicates</w:t>
                      </w:r>
                      <w:r w:rsidRPr="000E4694">
                        <w:rPr>
                          <w:rFonts w:ascii="Menlo" w:eastAsia="Times New Roman" w:hAnsi="Menlo" w:cs="Menlo"/>
                          <w:color w:val="ABB2BF"/>
                          <w:sz w:val="18"/>
                          <w:szCs w:val="18"/>
                          <w:lang w:eastAsia="en-GB"/>
                        </w:rPr>
                        <w:t>:</w:t>
                      </w:r>
                    </w:p>
                    <w:p w14:paraId="5FA6488A" w14:textId="77777777" w:rsidR="00401FA3" w:rsidRPr="000E4694" w:rsidRDefault="00401FA3" w:rsidP="00401FA3">
                      <w:pPr>
                        <w:shd w:val="clear" w:color="auto" w:fill="282C34"/>
                        <w:spacing w:after="0" w:line="270" w:lineRule="atLeast"/>
                        <w:ind w:right="196"/>
                        <w:jc w:val="left"/>
                        <w:rPr>
                          <w:rFonts w:ascii="Menlo" w:eastAsia="Times New Roman" w:hAnsi="Menlo" w:cs="Menlo"/>
                          <w:color w:val="ABB2BF"/>
                          <w:sz w:val="18"/>
                          <w:szCs w:val="18"/>
                          <w:lang w:eastAsia="en-GB"/>
                        </w:rPr>
                      </w:pPr>
                      <w:r w:rsidRPr="000E4694">
                        <w:rPr>
                          <w:rFonts w:ascii="Menlo" w:eastAsia="Times New Roman" w:hAnsi="Menlo" w:cs="Menlo"/>
                          <w:color w:val="ABB2BF"/>
                          <w:sz w:val="18"/>
                          <w:szCs w:val="18"/>
                          <w:lang w:eastAsia="en-GB"/>
                        </w:rPr>
                        <w:t xml:space="preserve">            - </w:t>
                      </w:r>
                      <w:r w:rsidRPr="000E4694">
                        <w:rPr>
                          <w:rFonts w:ascii="Menlo" w:eastAsia="Times New Roman" w:hAnsi="Menlo" w:cs="Menlo"/>
                          <w:color w:val="98C379"/>
                          <w:sz w:val="18"/>
                          <w:szCs w:val="18"/>
                          <w:lang w:eastAsia="en-GB"/>
                        </w:rPr>
                        <w:t>Path=/nn/**</w:t>
                      </w:r>
                    </w:p>
                    <w:p w14:paraId="0939D092" w14:textId="77777777" w:rsidR="00401FA3" w:rsidRPr="000E4694" w:rsidRDefault="00401FA3" w:rsidP="00401FA3">
                      <w:pPr>
                        <w:shd w:val="clear" w:color="auto" w:fill="282C34"/>
                        <w:spacing w:after="0" w:line="270" w:lineRule="atLeast"/>
                        <w:ind w:right="196"/>
                        <w:jc w:val="left"/>
                        <w:rPr>
                          <w:rFonts w:ascii="Menlo" w:eastAsia="Times New Roman" w:hAnsi="Menlo" w:cs="Menlo"/>
                          <w:color w:val="ABB2BF"/>
                          <w:sz w:val="18"/>
                          <w:szCs w:val="18"/>
                          <w:lang w:eastAsia="en-GB"/>
                        </w:rPr>
                      </w:pPr>
                      <w:r w:rsidRPr="000E4694">
                        <w:rPr>
                          <w:rFonts w:ascii="Menlo" w:eastAsia="Times New Roman" w:hAnsi="Menlo" w:cs="Menlo"/>
                          <w:color w:val="ABB2BF"/>
                          <w:sz w:val="18"/>
                          <w:szCs w:val="18"/>
                          <w:lang w:eastAsia="en-GB"/>
                        </w:rPr>
                        <w:t xml:space="preserve">          </w:t>
                      </w:r>
                      <w:r w:rsidRPr="000E4694">
                        <w:rPr>
                          <w:rFonts w:ascii="Menlo" w:eastAsia="Times New Roman" w:hAnsi="Menlo" w:cs="Menlo"/>
                          <w:color w:val="E06C75"/>
                          <w:sz w:val="18"/>
                          <w:szCs w:val="18"/>
                          <w:lang w:eastAsia="en-GB"/>
                        </w:rPr>
                        <w:t>filters</w:t>
                      </w:r>
                      <w:r w:rsidRPr="000E4694">
                        <w:rPr>
                          <w:rFonts w:ascii="Menlo" w:eastAsia="Times New Roman" w:hAnsi="Menlo" w:cs="Menlo"/>
                          <w:color w:val="ABB2BF"/>
                          <w:sz w:val="18"/>
                          <w:szCs w:val="18"/>
                          <w:lang w:eastAsia="en-GB"/>
                        </w:rPr>
                        <w:t>:</w:t>
                      </w:r>
                    </w:p>
                    <w:p w14:paraId="0A031CE0" w14:textId="77777777" w:rsidR="00401FA3" w:rsidRPr="000E4694" w:rsidRDefault="00401FA3" w:rsidP="00401FA3">
                      <w:pPr>
                        <w:shd w:val="clear" w:color="auto" w:fill="282C34"/>
                        <w:spacing w:after="0" w:line="270" w:lineRule="atLeast"/>
                        <w:ind w:right="196"/>
                        <w:jc w:val="left"/>
                        <w:rPr>
                          <w:rFonts w:ascii="Menlo" w:eastAsia="Times New Roman" w:hAnsi="Menlo" w:cs="Menlo"/>
                          <w:color w:val="ABB2BF"/>
                          <w:sz w:val="18"/>
                          <w:szCs w:val="18"/>
                          <w:lang w:eastAsia="en-GB"/>
                        </w:rPr>
                      </w:pPr>
                      <w:r w:rsidRPr="000E4694">
                        <w:rPr>
                          <w:rFonts w:ascii="Menlo" w:eastAsia="Times New Roman" w:hAnsi="Menlo" w:cs="Menlo"/>
                          <w:color w:val="ABB2BF"/>
                          <w:sz w:val="18"/>
                          <w:szCs w:val="18"/>
                          <w:lang w:eastAsia="en-GB"/>
                        </w:rPr>
                        <w:t xml:space="preserve">            - </w:t>
                      </w:r>
                      <w:r w:rsidRPr="000E4694">
                        <w:rPr>
                          <w:rFonts w:ascii="Menlo" w:eastAsia="Times New Roman" w:hAnsi="Menlo" w:cs="Menlo"/>
                          <w:color w:val="98C379"/>
                          <w:sz w:val="18"/>
                          <w:szCs w:val="18"/>
                          <w:lang w:eastAsia="en-GB"/>
                        </w:rPr>
                        <w:t>StripPrefix=1</w:t>
                      </w:r>
                    </w:p>
                    <w:p w14:paraId="34777AD1" w14:textId="77777777" w:rsidR="00401FA3" w:rsidRPr="000E4694" w:rsidRDefault="00401FA3" w:rsidP="00401FA3">
                      <w:pPr>
                        <w:shd w:val="clear" w:color="auto" w:fill="282C34"/>
                        <w:spacing w:after="0" w:line="270" w:lineRule="atLeast"/>
                        <w:ind w:right="196"/>
                        <w:jc w:val="left"/>
                        <w:rPr>
                          <w:rFonts w:ascii="Menlo" w:eastAsia="Times New Roman" w:hAnsi="Menlo" w:cs="Menlo"/>
                          <w:color w:val="ABB2BF"/>
                          <w:sz w:val="18"/>
                          <w:szCs w:val="18"/>
                          <w:lang w:eastAsia="en-GB"/>
                        </w:rPr>
                      </w:pPr>
                      <w:r w:rsidRPr="000E4694">
                        <w:rPr>
                          <w:rFonts w:ascii="Menlo" w:eastAsia="Times New Roman" w:hAnsi="Menlo" w:cs="Menlo"/>
                          <w:color w:val="ABB2BF"/>
                          <w:sz w:val="18"/>
                          <w:szCs w:val="18"/>
                          <w:lang w:eastAsia="en-GB"/>
                        </w:rPr>
                        <w:t xml:space="preserve">            - </w:t>
                      </w:r>
                      <w:r w:rsidRPr="000E4694">
                        <w:rPr>
                          <w:rFonts w:ascii="Menlo" w:eastAsia="Times New Roman" w:hAnsi="Menlo" w:cs="Menlo"/>
                          <w:color w:val="98C379"/>
                          <w:sz w:val="18"/>
                          <w:szCs w:val="18"/>
                          <w:lang w:eastAsia="en-GB"/>
                        </w:rPr>
                        <w:t>CircuitBreaker=mlapp</w:t>
                      </w:r>
                    </w:p>
                    <w:p w14:paraId="66AF7BAA" w14:textId="77777777" w:rsidR="00401FA3" w:rsidRPr="000E4694" w:rsidRDefault="00401FA3" w:rsidP="00401FA3">
                      <w:pPr>
                        <w:shd w:val="clear" w:color="auto" w:fill="282C34"/>
                        <w:spacing w:after="0" w:line="270" w:lineRule="atLeast"/>
                        <w:ind w:right="196"/>
                        <w:jc w:val="left"/>
                        <w:rPr>
                          <w:rFonts w:ascii="Menlo" w:eastAsia="Times New Roman" w:hAnsi="Menlo" w:cs="Menlo"/>
                          <w:color w:val="ABB2BF"/>
                          <w:sz w:val="18"/>
                          <w:szCs w:val="18"/>
                          <w:lang w:eastAsia="en-GB"/>
                        </w:rPr>
                      </w:pPr>
                      <w:r w:rsidRPr="000E4694">
                        <w:rPr>
                          <w:rFonts w:ascii="Menlo" w:eastAsia="Times New Roman" w:hAnsi="Menlo" w:cs="Menlo"/>
                          <w:color w:val="ABB2BF"/>
                          <w:sz w:val="18"/>
                          <w:szCs w:val="18"/>
                          <w:lang w:eastAsia="en-GB"/>
                        </w:rPr>
                        <w:t xml:space="preserve">        - </w:t>
                      </w:r>
                      <w:r w:rsidRPr="000E4694">
                        <w:rPr>
                          <w:rFonts w:ascii="Menlo" w:eastAsia="Times New Roman" w:hAnsi="Menlo" w:cs="Menlo"/>
                          <w:color w:val="E06C75"/>
                          <w:sz w:val="18"/>
                          <w:szCs w:val="18"/>
                          <w:lang w:eastAsia="en-GB"/>
                        </w:rPr>
                        <w:t>id</w:t>
                      </w:r>
                      <w:r w:rsidRPr="000E4694">
                        <w:rPr>
                          <w:rFonts w:ascii="Menlo" w:eastAsia="Times New Roman" w:hAnsi="Menlo" w:cs="Menlo"/>
                          <w:color w:val="ABB2BF"/>
                          <w:sz w:val="18"/>
                          <w:szCs w:val="18"/>
                          <w:lang w:eastAsia="en-GB"/>
                        </w:rPr>
                        <w:t xml:space="preserve">: </w:t>
                      </w:r>
                      <w:r w:rsidRPr="000E4694">
                        <w:rPr>
                          <w:rFonts w:ascii="Menlo" w:eastAsia="Times New Roman" w:hAnsi="Menlo" w:cs="Menlo"/>
                          <w:color w:val="98C379"/>
                          <w:sz w:val="18"/>
                          <w:szCs w:val="18"/>
                          <w:lang w:eastAsia="en-GB"/>
                        </w:rPr>
                        <w:t>dwapp</w:t>
                      </w:r>
                    </w:p>
                    <w:p w14:paraId="75281D7E" w14:textId="77777777" w:rsidR="00401FA3" w:rsidRPr="000E4694" w:rsidRDefault="00401FA3" w:rsidP="00401FA3">
                      <w:pPr>
                        <w:shd w:val="clear" w:color="auto" w:fill="282C34"/>
                        <w:spacing w:after="0" w:line="270" w:lineRule="atLeast"/>
                        <w:ind w:right="196"/>
                        <w:jc w:val="left"/>
                        <w:rPr>
                          <w:rFonts w:ascii="Menlo" w:eastAsia="Times New Roman" w:hAnsi="Menlo" w:cs="Menlo"/>
                          <w:color w:val="ABB2BF"/>
                          <w:sz w:val="18"/>
                          <w:szCs w:val="18"/>
                          <w:lang w:eastAsia="en-GB"/>
                        </w:rPr>
                      </w:pPr>
                      <w:r w:rsidRPr="000E4694">
                        <w:rPr>
                          <w:rFonts w:ascii="Menlo" w:eastAsia="Times New Roman" w:hAnsi="Menlo" w:cs="Menlo"/>
                          <w:color w:val="ABB2BF"/>
                          <w:sz w:val="18"/>
                          <w:szCs w:val="18"/>
                          <w:lang w:eastAsia="en-GB"/>
                        </w:rPr>
                        <w:t xml:space="preserve">          </w:t>
                      </w:r>
                      <w:r w:rsidRPr="000E4694">
                        <w:rPr>
                          <w:rFonts w:ascii="Menlo" w:eastAsia="Times New Roman" w:hAnsi="Menlo" w:cs="Menlo"/>
                          <w:color w:val="E06C75"/>
                          <w:sz w:val="18"/>
                          <w:szCs w:val="18"/>
                          <w:lang w:eastAsia="en-GB"/>
                        </w:rPr>
                        <w:t>uri</w:t>
                      </w:r>
                      <w:r w:rsidRPr="000E4694">
                        <w:rPr>
                          <w:rFonts w:ascii="Menlo" w:eastAsia="Times New Roman" w:hAnsi="Menlo" w:cs="Menlo"/>
                          <w:color w:val="ABB2BF"/>
                          <w:sz w:val="18"/>
                          <w:szCs w:val="18"/>
                          <w:lang w:eastAsia="en-GB"/>
                        </w:rPr>
                        <w:t xml:space="preserve">: </w:t>
                      </w:r>
                      <w:r w:rsidRPr="000E4694">
                        <w:rPr>
                          <w:rFonts w:ascii="Menlo" w:eastAsia="Times New Roman" w:hAnsi="Menlo" w:cs="Menlo"/>
                          <w:color w:val="98C379"/>
                          <w:sz w:val="18"/>
                          <w:szCs w:val="18"/>
                          <w:lang w:eastAsia="en-GB"/>
                        </w:rPr>
                        <w:t>lb://dwapp</w:t>
                      </w:r>
                    </w:p>
                    <w:p w14:paraId="1F006AD4" w14:textId="77777777" w:rsidR="00401FA3" w:rsidRPr="000E4694" w:rsidRDefault="00401FA3" w:rsidP="00401FA3">
                      <w:pPr>
                        <w:shd w:val="clear" w:color="auto" w:fill="282C34"/>
                        <w:spacing w:after="0" w:line="270" w:lineRule="atLeast"/>
                        <w:ind w:right="196"/>
                        <w:jc w:val="left"/>
                        <w:rPr>
                          <w:rFonts w:ascii="Menlo" w:eastAsia="Times New Roman" w:hAnsi="Menlo" w:cs="Menlo"/>
                          <w:color w:val="ABB2BF"/>
                          <w:sz w:val="18"/>
                          <w:szCs w:val="18"/>
                          <w:lang w:eastAsia="en-GB"/>
                        </w:rPr>
                      </w:pPr>
                      <w:r w:rsidRPr="000E4694">
                        <w:rPr>
                          <w:rFonts w:ascii="Menlo" w:eastAsia="Times New Roman" w:hAnsi="Menlo" w:cs="Menlo"/>
                          <w:color w:val="ABB2BF"/>
                          <w:sz w:val="18"/>
                          <w:szCs w:val="18"/>
                          <w:lang w:eastAsia="en-GB"/>
                        </w:rPr>
                        <w:t xml:space="preserve">          </w:t>
                      </w:r>
                      <w:r w:rsidRPr="000E4694">
                        <w:rPr>
                          <w:rFonts w:ascii="Menlo" w:eastAsia="Times New Roman" w:hAnsi="Menlo" w:cs="Menlo"/>
                          <w:color w:val="E06C75"/>
                          <w:sz w:val="18"/>
                          <w:szCs w:val="18"/>
                          <w:lang w:eastAsia="en-GB"/>
                        </w:rPr>
                        <w:t>predicates</w:t>
                      </w:r>
                      <w:r w:rsidRPr="000E4694">
                        <w:rPr>
                          <w:rFonts w:ascii="Menlo" w:eastAsia="Times New Roman" w:hAnsi="Menlo" w:cs="Menlo"/>
                          <w:color w:val="ABB2BF"/>
                          <w:sz w:val="18"/>
                          <w:szCs w:val="18"/>
                          <w:lang w:eastAsia="en-GB"/>
                        </w:rPr>
                        <w:t>:</w:t>
                      </w:r>
                    </w:p>
                    <w:p w14:paraId="6E0F0AD3" w14:textId="77777777" w:rsidR="00401FA3" w:rsidRPr="000E4694" w:rsidRDefault="00401FA3" w:rsidP="00401FA3">
                      <w:pPr>
                        <w:shd w:val="clear" w:color="auto" w:fill="282C34"/>
                        <w:spacing w:after="0" w:line="270" w:lineRule="atLeast"/>
                        <w:ind w:right="196"/>
                        <w:jc w:val="left"/>
                        <w:rPr>
                          <w:rFonts w:ascii="Menlo" w:eastAsia="Times New Roman" w:hAnsi="Menlo" w:cs="Menlo"/>
                          <w:color w:val="ABB2BF"/>
                          <w:sz w:val="18"/>
                          <w:szCs w:val="18"/>
                          <w:lang w:eastAsia="en-GB"/>
                        </w:rPr>
                      </w:pPr>
                      <w:r w:rsidRPr="000E4694">
                        <w:rPr>
                          <w:rFonts w:ascii="Menlo" w:eastAsia="Times New Roman" w:hAnsi="Menlo" w:cs="Menlo"/>
                          <w:color w:val="ABB2BF"/>
                          <w:sz w:val="18"/>
                          <w:szCs w:val="18"/>
                          <w:lang w:eastAsia="en-GB"/>
                        </w:rPr>
                        <w:t xml:space="preserve">            - </w:t>
                      </w:r>
                      <w:r w:rsidRPr="000E4694">
                        <w:rPr>
                          <w:rFonts w:ascii="Menlo" w:eastAsia="Times New Roman" w:hAnsi="Menlo" w:cs="Menlo"/>
                          <w:color w:val="98C379"/>
                          <w:sz w:val="18"/>
                          <w:szCs w:val="18"/>
                          <w:lang w:eastAsia="en-GB"/>
                        </w:rPr>
                        <w:t>Path=/dw/**</w:t>
                      </w:r>
                    </w:p>
                    <w:p w14:paraId="521F2940" w14:textId="77777777" w:rsidR="00401FA3" w:rsidRPr="000E4694" w:rsidRDefault="00401FA3" w:rsidP="00401FA3">
                      <w:pPr>
                        <w:shd w:val="clear" w:color="auto" w:fill="282C34"/>
                        <w:spacing w:after="0" w:line="270" w:lineRule="atLeast"/>
                        <w:ind w:right="196"/>
                        <w:jc w:val="left"/>
                        <w:rPr>
                          <w:rFonts w:ascii="Menlo" w:eastAsia="Times New Roman" w:hAnsi="Menlo" w:cs="Menlo"/>
                          <w:color w:val="ABB2BF"/>
                          <w:sz w:val="18"/>
                          <w:szCs w:val="18"/>
                          <w:lang w:eastAsia="en-GB"/>
                        </w:rPr>
                      </w:pPr>
                      <w:r w:rsidRPr="000E4694">
                        <w:rPr>
                          <w:rFonts w:ascii="Menlo" w:eastAsia="Times New Roman" w:hAnsi="Menlo" w:cs="Menlo"/>
                          <w:color w:val="ABB2BF"/>
                          <w:sz w:val="18"/>
                          <w:szCs w:val="18"/>
                          <w:lang w:eastAsia="en-GB"/>
                        </w:rPr>
                        <w:t xml:space="preserve">          </w:t>
                      </w:r>
                      <w:r w:rsidRPr="000E4694">
                        <w:rPr>
                          <w:rFonts w:ascii="Menlo" w:eastAsia="Times New Roman" w:hAnsi="Menlo" w:cs="Menlo"/>
                          <w:color w:val="E06C75"/>
                          <w:sz w:val="18"/>
                          <w:szCs w:val="18"/>
                          <w:lang w:eastAsia="en-GB"/>
                        </w:rPr>
                        <w:t>filters</w:t>
                      </w:r>
                      <w:r w:rsidRPr="000E4694">
                        <w:rPr>
                          <w:rFonts w:ascii="Menlo" w:eastAsia="Times New Roman" w:hAnsi="Menlo" w:cs="Menlo"/>
                          <w:color w:val="ABB2BF"/>
                          <w:sz w:val="18"/>
                          <w:szCs w:val="18"/>
                          <w:lang w:eastAsia="en-GB"/>
                        </w:rPr>
                        <w:t>:</w:t>
                      </w:r>
                    </w:p>
                    <w:p w14:paraId="107E6BF9" w14:textId="77777777" w:rsidR="00401FA3" w:rsidRPr="000E4694" w:rsidRDefault="00401FA3" w:rsidP="00401FA3">
                      <w:pPr>
                        <w:shd w:val="clear" w:color="auto" w:fill="282C34"/>
                        <w:spacing w:after="0" w:line="270" w:lineRule="atLeast"/>
                        <w:ind w:right="196"/>
                        <w:jc w:val="left"/>
                        <w:rPr>
                          <w:rFonts w:ascii="Menlo" w:eastAsia="Times New Roman" w:hAnsi="Menlo" w:cs="Menlo"/>
                          <w:color w:val="ABB2BF"/>
                          <w:sz w:val="18"/>
                          <w:szCs w:val="18"/>
                          <w:lang w:eastAsia="en-GB"/>
                        </w:rPr>
                      </w:pPr>
                      <w:r w:rsidRPr="000E4694">
                        <w:rPr>
                          <w:rFonts w:ascii="Menlo" w:eastAsia="Times New Roman" w:hAnsi="Menlo" w:cs="Menlo"/>
                          <w:color w:val="ABB2BF"/>
                          <w:sz w:val="18"/>
                          <w:szCs w:val="18"/>
                          <w:lang w:eastAsia="en-GB"/>
                        </w:rPr>
                        <w:t xml:space="preserve">            - </w:t>
                      </w:r>
                      <w:r w:rsidRPr="000E4694">
                        <w:rPr>
                          <w:rFonts w:ascii="Menlo" w:eastAsia="Times New Roman" w:hAnsi="Menlo" w:cs="Menlo"/>
                          <w:color w:val="98C379"/>
                          <w:sz w:val="18"/>
                          <w:szCs w:val="18"/>
                          <w:lang w:eastAsia="en-GB"/>
                        </w:rPr>
                        <w:t>StripPrefix=1</w:t>
                      </w:r>
                    </w:p>
                    <w:p w14:paraId="5D00DC43" w14:textId="77777777" w:rsidR="00401FA3" w:rsidRPr="000E4694" w:rsidRDefault="00401FA3" w:rsidP="00401FA3">
                      <w:pPr>
                        <w:shd w:val="clear" w:color="auto" w:fill="282C34"/>
                        <w:spacing w:after="0" w:line="270" w:lineRule="atLeast"/>
                        <w:ind w:right="196"/>
                        <w:jc w:val="left"/>
                        <w:rPr>
                          <w:rFonts w:ascii="Menlo" w:eastAsia="Times New Roman" w:hAnsi="Menlo" w:cs="Menlo"/>
                          <w:color w:val="ABB2BF"/>
                          <w:sz w:val="18"/>
                          <w:szCs w:val="18"/>
                          <w:lang w:eastAsia="en-GB"/>
                        </w:rPr>
                      </w:pPr>
                      <w:r w:rsidRPr="000E4694">
                        <w:rPr>
                          <w:rFonts w:ascii="Menlo" w:eastAsia="Times New Roman" w:hAnsi="Menlo" w:cs="Menlo"/>
                          <w:color w:val="ABB2BF"/>
                          <w:sz w:val="18"/>
                          <w:szCs w:val="18"/>
                          <w:lang w:eastAsia="en-GB"/>
                        </w:rPr>
                        <w:t xml:space="preserve">            - </w:t>
                      </w:r>
                      <w:r w:rsidRPr="000E4694">
                        <w:rPr>
                          <w:rFonts w:ascii="Menlo" w:eastAsia="Times New Roman" w:hAnsi="Menlo" w:cs="Menlo"/>
                          <w:color w:val="98C379"/>
                          <w:sz w:val="18"/>
                          <w:szCs w:val="18"/>
                          <w:lang w:eastAsia="en-GB"/>
                        </w:rPr>
                        <w:t>CircuitBreaker=dwapp</w:t>
                      </w:r>
                    </w:p>
                    <w:p w14:paraId="050EE803" w14:textId="77777777" w:rsidR="00401FA3" w:rsidRPr="000E4694" w:rsidRDefault="00401FA3" w:rsidP="00401FA3">
                      <w:pPr>
                        <w:shd w:val="clear" w:color="auto" w:fill="282C34"/>
                        <w:spacing w:after="0" w:line="270" w:lineRule="atLeast"/>
                        <w:ind w:right="196"/>
                        <w:jc w:val="left"/>
                        <w:rPr>
                          <w:rFonts w:ascii="Menlo" w:eastAsia="Times New Roman" w:hAnsi="Menlo" w:cs="Menlo"/>
                          <w:color w:val="ABB2BF"/>
                          <w:sz w:val="18"/>
                          <w:szCs w:val="18"/>
                          <w:lang w:eastAsia="en-GB"/>
                        </w:rPr>
                      </w:pPr>
                      <w:r w:rsidRPr="000E4694">
                        <w:rPr>
                          <w:rFonts w:ascii="Menlo" w:eastAsia="Times New Roman" w:hAnsi="Menlo" w:cs="Menlo"/>
                          <w:color w:val="ABB2BF"/>
                          <w:sz w:val="18"/>
                          <w:szCs w:val="18"/>
                          <w:lang w:eastAsia="en-GB"/>
                        </w:rPr>
                        <w:t xml:space="preserve">        - </w:t>
                      </w:r>
                      <w:r w:rsidRPr="000E4694">
                        <w:rPr>
                          <w:rFonts w:ascii="Menlo" w:eastAsia="Times New Roman" w:hAnsi="Menlo" w:cs="Menlo"/>
                          <w:color w:val="E06C75"/>
                          <w:sz w:val="18"/>
                          <w:szCs w:val="18"/>
                          <w:lang w:eastAsia="en-GB"/>
                        </w:rPr>
                        <w:t>id</w:t>
                      </w:r>
                      <w:r w:rsidRPr="000E4694">
                        <w:rPr>
                          <w:rFonts w:ascii="Menlo" w:eastAsia="Times New Roman" w:hAnsi="Menlo" w:cs="Menlo"/>
                          <w:color w:val="ABB2BF"/>
                          <w:sz w:val="18"/>
                          <w:szCs w:val="18"/>
                          <w:lang w:eastAsia="en-GB"/>
                        </w:rPr>
                        <w:t xml:space="preserve">: </w:t>
                      </w:r>
                      <w:r w:rsidRPr="000E4694">
                        <w:rPr>
                          <w:rFonts w:ascii="Menlo" w:eastAsia="Times New Roman" w:hAnsi="Menlo" w:cs="Menlo"/>
                          <w:color w:val="98C379"/>
                          <w:sz w:val="18"/>
                          <w:szCs w:val="18"/>
                          <w:lang w:eastAsia="en-GB"/>
                        </w:rPr>
                        <w:t>frontend</w:t>
                      </w:r>
                    </w:p>
                    <w:p w14:paraId="27E75D42" w14:textId="77777777" w:rsidR="00401FA3" w:rsidRPr="000E4694" w:rsidRDefault="00401FA3" w:rsidP="00401FA3">
                      <w:pPr>
                        <w:shd w:val="clear" w:color="auto" w:fill="282C34"/>
                        <w:spacing w:after="0" w:line="270" w:lineRule="atLeast"/>
                        <w:ind w:right="196"/>
                        <w:jc w:val="left"/>
                        <w:rPr>
                          <w:rFonts w:ascii="Menlo" w:eastAsia="Times New Roman" w:hAnsi="Menlo" w:cs="Menlo"/>
                          <w:color w:val="ABB2BF"/>
                          <w:sz w:val="18"/>
                          <w:szCs w:val="18"/>
                          <w:lang w:eastAsia="en-GB"/>
                        </w:rPr>
                      </w:pPr>
                      <w:r w:rsidRPr="000E4694">
                        <w:rPr>
                          <w:rFonts w:ascii="Menlo" w:eastAsia="Times New Roman" w:hAnsi="Menlo" w:cs="Menlo"/>
                          <w:color w:val="ABB2BF"/>
                          <w:sz w:val="18"/>
                          <w:szCs w:val="18"/>
                          <w:lang w:eastAsia="en-GB"/>
                        </w:rPr>
                        <w:t xml:space="preserve">          </w:t>
                      </w:r>
                      <w:r w:rsidRPr="000E4694">
                        <w:rPr>
                          <w:rFonts w:ascii="Menlo" w:eastAsia="Times New Roman" w:hAnsi="Menlo" w:cs="Menlo"/>
                          <w:color w:val="E06C75"/>
                          <w:sz w:val="18"/>
                          <w:szCs w:val="18"/>
                          <w:lang w:eastAsia="en-GB"/>
                        </w:rPr>
                        <w:t>uri</w:t>
                      </w:r>
                      <w:r w:rsidRPr="000E4694">
                        <w:rPr>
                          <w:rFonts w:ascii="Menlo" w:eastAsia="Times New Roman" w:hAnsi="Menlo" w:cs="Menlo"/>
                          <w:color w:val="ABB2BF"/>
                          <w:sz w:val="18"/>
                          <w:szCs w:val="18"/>
                          <w:lang w:eastAsia="en-GB"/>
                        </w:rPr>
                        <w:t xml:space="preserve">: </w:t>
                      </w:r>
                      <w:r w:rsidRPr="000E4694">
                        <w:rPr>
                          <w:rFonts w:ascii="Menlo" w:eastAsia="Times New Roman" w:hAnsi="Menlo" w:cs="Menlo"/>
                          <w:color w:val="98C379"/>
                          <w:sz w:val="18"/>
                          <w:szCs w:val="18"/>
                          <w:lang w:eastAsia="en-GB"/>
                        </w:rPr>
                        <w:t>http://nextapp:3000</w:t>
                      </w:r>
                    </w:p>
                    <w:p w14:paraId="71F18038" w14:textId="77777777" w:rsidR="00401FA3" w:rsidRPr="000E4694" w:rsidRDefault="00401FA3" w:rsidP="00401FA3">
                      <w:pPr>
                        <w:shd w:val="clear" w:color="auto" w:fill="282C34"/>
                        <w:spacing w:after="0" w:line="270" w:lineRule="atLeast"/>
                        <w:ind w:right="196"/>
                        <w:jc w:val="left"/>
                        <w:rPr>
                          <w:rFonts w:ascii="Menlo" w:eastAsia="Times New Roman" w:hAnsi="Menlo" w:cs="Menlo"/>
                          <w:color w:val="ABB2BF"/>
                          <w:sz w:val="18"/>
                          <w:szCs w:val="18"/>
                          <w:lang w:eastAsia="en-GB"/>
                        </w:rPr>
                      </w:pPr>
                      <w:r w:rsidRPr="000E4694">
                        <w:rPr>
                          <w:rFonts w:ascii="Menlo" w:eastAsia="Times New Roman" w:hAnsi="Menlo" w:cs="Menlo"/>
                          <w:color w:val="ABB2BF"/>
                          <w:sz w:val="18"/>
                          <w:szCs w:val="18"/>
                          <w:lang w:eastAsia="en-GB"/>
                        </w:rPr>
                        <w:t xml:space="preserve">          </w:t>
                      </w:r>
                      <w:r w:rsidRPr="000E4694">
                        <w:rPr>
                          <w:rFonts w:ascii="Menlo" w:eastAsia="Times New Roman" w:hAnsi="Menlo" w:cs="Menlo"/>
                          <w:color w:val="E06C75"/>
                          <w:sz w:val="18"/>
                          <w:szCs w:val="18"/>
                          <w:lang w:eastAsia="en-GB"/>
                        </w:rPr>
                        <w:t>predicates</w:t>
                      </w:r>
                      <w:r w:rsidRPr="000E4694">
                        <w:rPr>
                          <w:rFonts w:ascii="Menlo" w:eastAsia="Times New Roman" w:hAnsi="Menlo" w:cs="Menlo"/>
                          <w:color w:val="ABB2BF"/>
                          <w:sz w:val="18"/>
                          <w:szCs w:val="18"/>
                          <w:lang w:eastAsia="en-GB"/>
                        </w:rPr>
                        <w:t>:</w:t>
                      </w:r>
                    </w:p>
                    <w:p w14:paraId="58D0DCFA" w14:textId="77777777" w:rsidR="00401FA3" w:rsidRPr="000E4694" w:rsidRDefault="00401FA3" w:rsidP="00401FA3">
                      <w:pPr>
                        <w:shd w:val="clear" w:color="auto" w:fill="282C34"/>
                        <w:spacing w:after="0" w:line="270" w:lineRule="atLeast"/>
                        <w:ind w:right="196"/>
                        <w:jc w:val="left"/>
                        <w:rPr>
                          <w:rFonts w:ascii="Menlo" w:eastAsia="Times New Roman" w:hAnsi="Menlo" w:cs="Menlo"/>
                          <w:color w:val="ABB2BF"/>
                          <w:sz w:val="18"/>
                          <w:szCs w:val="18"/>
                          <w:lang w:eastAsia="en-GB"/>
                        </w:rPr>
                      </w:pPr>
                      <w:r w:rsidRPr="000E4694">
                        <w:rPr>
                          <w:rFonts w:ascii="Menlo" w:eastAsia="Times New Roman" w:hAnsi="Menlo" w:cs="Menlo"/>
                          <w:color w:val="ABB2BF"/>
                          <w:sz w:val="18"/>
                          <w:szCs w:val="18"/>
                          <w:lang w:eastAsia="en-GB"/>
                        </w:rPr>
                        <w:t xml:space="preserve">            - </w:t>
                      </w:r>
                      <w:r w:rsidRPr="000E4694">
                        <w:rPr>
                          <w:rFonts w:ascii="Menlo" w:eastAsia="Times New Roman" w:hAnsi="Menlo" w:cs="Menlo"/>
                          <w:color w:val="98C379"/>
                          <w:sz w:val="18"/>
                          <w:szCs w:val="18"/>
                          <w:lang w:eastAsia="en-GB"/>
                        </w:rPr>
                        <w:t>Path=/**</w:t>
                      </w:r>
                    </w:p>
                    <w:p w14:paraId="5FBA4DBE" w14:textId="77777777" w:rsidR="00401FA3" w:rsidRPr="000E4694" w:rsidRDefault="00401FA3" w:rsidP="00401FA3">
                      <w:pPr>
                        <w:shd w:val="clear" w:color="auto" w:fill="282C34"/>
                        <w:spacing w:after="0" w:line="270" w:lineRule="atLeast"/>
                        <w:ind w:right="196"/>
                        <w:jc w:val="left"/>
                        <w:rPr>
                          <w:rFonts w:ascii="Menlo" w:eastAsia="Times New Roman" w:hAnsi="Menlo" w:cs="Menlo"/>
                          <w:color w:val="ABB2BF"/>
                          <w:sz w:val="18"/>
                          <w:szCs w:val="18"/>
                          <w:lang w:eastAsia="en-GB"/>
                        </w:rPr>
                      </w:pPr>
                      <w:r w:rsidRPr="000E4694">
                        <w:rPr>
                          <w:rFonts w:ascii="Menlo" w:eastAsia="Times New Roman" w:hAnsi="Menlo" w:cs="Menlo"/>
                          <w:color w:val="ABB2BF"/>
                          <w:sz w:val="18"/>
                          <w:szCs w:val="18"/>
                          <w:lang w:eastAsia="en-GB"/>
                        </w:rPr>
                        <w:t xml:space="preserve">          </w:t>
                      </w:r>
                      <w:r w:rsidRPr="000E4694">
                        <w:rPr>
                          <w:rFonts w:ascii="Menlo" w:eastAsia="Times New Roman" w:hAnsi="Menlo" w:cs="Menlo"/>
                          <w:color w:val="E06C75"/>
                          <w:sz w:val="18"/>
                          <w:szCs w:val="18"/>
                          <w:lang w:eastAsia="en-GB"/>
                        </w:rPr>
                        <w:t>filters</w:t>
                      </w:r>
                      <w:r w:rsidRPr="000E4694">
                        <w:rPr>
                          <w:rFonts w:ascii="Menlo" w:eastAsia="Times New Roman" w:hAnsi="Menlo" w:cs="Menlo"/>
                          <w:color w:val="ABB2BF"/>
                          <w:sz w:val="18"/>
                          <w:szCs w:val="18"/>
                          <w:lang w:eastAsia="en-GB"/>
                        </w:rPr>
                        <w:t>:</w:t>
                      </w:r>
                    </w:p>
                    <w:p w14:paraId="09455395" w14:textId="77777777" w:rsidR="00401FA3" w:rsidRPr="000E4694" w:rsidRDefault="00401FA3" w:rsidP="00401FA3">
                      <w:pPr>
                        <w:shd w:val="clear" w:color="auto" w:fill="282C34"/>
                        <w:spacing w:after="0" w:line="270" w:lineRule="atLeast"/>
                        <w:ind w:right="196"/>
                        <w:jc w:val="left"/>
                        <w:rPr>
                          <w:rFonts w:ascii="Menlo" w:eastAsia="Times New Roman" w:hAnsi="Menlo" w:cs="Menlo"/>
                          <w:color w:val="ABB2BF"/>
                          <w:sz w:val="18"/>
                          <w:szCs w:val="18"/>
                          <w:lang w:eastAsia="en-GB"/>
                        </w:rPr>
                      </w:pPr>
                      <w:r w:rsidRPr="000E4694">
                        <w:rPr>
                          <w:rFonts w:ascii="Menlo" w:eastAsia="Times New Roman" w:hAnsi="Menlo" w:cs="Menlo"/>
                          <w:color w:val="ABB2BF"/>
                          <w:sz w:val="18"/>
                          <w:szCs w:val="18"/>
                          <w:lang w:eastAsia="en-GB"/>
                        </w:rPr>
                        <w:t xml:space="preserve">            - </w:t>
                      </w:r>
                      <w:r w:rsidRPr="000E4694">
                        <w:rPr>
                          <w:rFonts w:ascii="Menlo" w:eastAsia="Times New Roman" w:hAnsi="Menlo" w:cs="Menlo"/>
                          <w:color w:val="98C379"/>
                          <w:sz w:val="18"/>
                          <w:szCs w:val="18"/>
                          <w:lang w:eastAsia="en-GB"/>
                        </w:rPr>
                        <w:t>CircuitBreaker=frontend</w:t>
                      </w:r>
                    </w:p>
                    <w:p w14:paraId="43A441A3" w14:textId="77777777" w:rsidR="00401FA3" w:rsidRPr="000E4694" w:rsidRDefault="00401FA3" w:rsidP="00401FA3">
                      <w:pPr>
                        <w:shd w:val="clear" w:color="auto" w:fill="282C34"/>
                        <w:spacing w:after="0" w:line="270" w:lineRule="atLeast"/>
                        <w:ind w:right="196"/>
                        <w:jc w:val="left"/>
                        <w:rPr>
                          <w:rFonts w:ascii="Menlo" w:eastAsia="Times New Roman" w:hAnsi="Menlo" w:cs="Menlo"/>
                          <w:color w:val="ABB2BF"/>
                          <w:sz w:val="18"/>
                          <w:szCs w:val="18"/>
                          <w:lang w:eastAsia="en-GB"/>
                        </w:rPr>
                      </w:pPr>
                    </w:p>
                    <w:p w14:paraId="0F76E123" w14:textId="77777777" w:rsidR="00401FA3" w:rsidRPr="000E4694" w:rsidRDefault="00401FA3" w:rsidP="00401FA3">
                      <w:pPr>
                        <w:shd w:val="clear" w:color="auto" w:fill="282C34"/>
                        <w:spacing w:after="0" w:line="270" w:lineRule="atLeast"/>
                        <w:ind w:right="196"/>
                        <w:jc w:val="left"/>
                        <w:rPr>
                          <w:rFonts w:ascii="Menlo" w:eastAsia="Times New Roman" w:hAnsi="Menlo" w:cs="Menlo"/>
                          <w:color w:val="ABB2BF"/>
                          <w:sz w:val="18"/>
                          <w:szCs w:val="18"/>
                          <w:lang w:eastAsia="en-GB"/>
                        </w:rPr>
                      </w:pPr>
                      <w:r w:rsidRPr="000E4694">
                        <w:rPr>
                          <w:rFonts w:ascii="Menlo" w:eastAsia="Times New Roman" w:hAnsi="Menlo" w:cs="Menlo"/>
                          <w:color w:val="E06C75"/>
                          <w:sz w:val="18"/>
                          <w:szCs w:val="18"/>
                          <w:lang w:eastAsia="en-GB"/>
                        </w:rPr>
                        <w:t>eureka</w:t>
                      </w:r>
                      <w:r w:rsidRPr="000E4694">
                        <w:rPr>
                          <w:rFonts w:ascii="Menlo" w:eastAsia="Times New Roman" w:hAnsi="Menlo" w:cs="Menlo"/>
                          <w:color w:val="ABB2BF"/>
                          <w:sz w:val="18"/>
                          <w:szCs w:val="18"/>
                          <w:lang w:eastAsia="en-GB"/>
                        </w:rPr>
                        <w:t>:</w:t>
                      </w:r>
                    </w:p>
                    <w:p w14:paraId="5EA7A3CD" w14:textId="77777777" w:rsidR="00401FA3" w:rsidRPr="000E4694" w:rsidRDefault="00401FA3" w:rsidP="00401FA3">
                      <w:pPr>
                        <w:shd w:val="clear" w:color="auto" w:fill="282C34"/>
                        <w:spacing w:after="0" w:line="270" w:lineRule="atLeast"/>
                        <w:ind w:right="196"/>
                        <w:jc w:val="left"/>
                        <w:rPr>
                          <w:rFonts w:ascii="Menlo" w:eastAsia="Times New Roman" w:hAnsi="Menlo" w:cs="Menlo"/>
                          <w:color w:val="ABB2BF"/>
                          <w:sz w:val="18"/>
                          <w:szCs w:val="18"/>
                          <w:lang w:eastAsia="en-GB"/>
                        </w:rPr>
                      </w:pPr>
                      <w:r w:rsidRPr="000E4694">
                        <w:rPr>
                          <w:rFonts w:ascii="Menlo" w:eastAsia="Times New Roman" w:hAnsi="Menlo" w:cs="Menlo"/>
                          <w:color w:val="ABB2BF"/>
                          <w:sz w:val="18"/>
                          <w:szCs w:val="18"/>
                          <w:lang w:eastAsia="en-GB"/>
                        </w:rPr>
                        <w:t xml:space="preserve">  </w:t>
                      </w:r>
                      <w:r w:rsidRPr="000E4694">
                        <w:rPr>
                          <w:rFonts w:ascii="Menlo" w:eastAsia="Times New Roman" w:hAnsi="Menlo" w:cs="Menlo"/>
                          <w:color w:val="E06C75"/>
                          <w:sz w:val="18"/>
                          <w:szCs w:val="18"/>
                          <w:lang w:eastAsia="en-GB"/>
                        </w:rPr>
                        <w:t>client</w:t>
                      </w:r>
                      <w:r w:rsidRPr="000E4694">
                        <w:rPr>
                          <w:rFonts w:ascii="Menlo" w:eastAsia="Times New Roman" w:hAnsi="Menlo" w:cs="Menlo"/>
                          <w:color w:val="ABB2BF"/>
                          <w:sz w:val="18"/>
                          <w:szCs w:val="18"/>
                          <w:lang w:eastAsia="en-GB"/>
                        </w:rPr>
                        <w:t>:</w:t>
                      </w:r>
                    </w:p>
                    <w:p w14:paraId="6043D021" w14:textId="77777777" w:rsidR="00401FA3" w:rsidRPr="000E4694" w:rsidRDefault="00401FA3" w:rsidP="00401FA3">
                      <w:pPr>
                        <w:shd w:val="clear" w:color="auto" w:fill="282C34"/>
                        <w:spacing w:after="0" w:line="270" w:lineRule="atLeast"/>
                        <w:ind w:right="196"/>
                        <w:jc w:val="left"/>
                        <w:rPr>
                          <w:rFonts w:ascii="Menlo" w:eastAsia="Times New Roman" w:hAnsi="Menlo" w:cs="Menlo"/>
                          <w:color w:val="ABB2BF"/>
                          <w:sz w:val="18"/>
                          <w:szCs w:val="18"/>
                          <w:lang w:eastAsia="en-GB"/>
                        </w:rPr>
                      </w:pPr>
                      <w:r w:rsidRPr="000E4694">
                        <w:rPr>
                          <w:rFonts w:ascii="Menlo" w:eastAsia="Times New Roman" w:hAnsi="Menlo" w:cs="Menlo"/>
                          <w:color w:val="ABB2BF"/>
                          <w:sz w:val="18"/>
                          <w:szCs w:val="18"/>
                          <w:lang w:eastAsia="en-GB"/>
                        </w:rPr>
                        <w:t xml:space="preserve">    </w:t>
                      </w:r>
                      <w:r w:rsidRPr="000E4694">
                        <w:rPr>
                          <w:rFonts w:ascii="Menlo" w:eastAsia="Times New Roman" w:hAnsi="Menlo" w:cs="Menlo"/>
                          <w:color w:val="E06C75"/>
                          <w:sz w:val="18"/>
                          <w:szCs w:val="18"/>
                          <w:lang w:eastAsia="en-GB"/>
                        </w:rPr>
                        <w:t>register-with-eureka</w:t>
                      </w:r>
                      <w:r w:rsidRPr="000E4694">
                        <w:rPr>
                          <w:rFonts w:ascii="Menlo" w:eastAsia="Times New Roman" w:hAnsi="Menlo" w:cs="Menlo"/>
                          <w:color w:val="ABB2BF"/>
                          <w:sz w:val="18"/>
                          <w:szCs w:val="18"/>
                          <w:lang w:eastAsia="en-GB"/>
                        </w:rPr>
                        <w:t xml:space="preserve">: </w:t>
                      </w:r>
                      <w:r w:rsidRPr="000E4694">
                        <w:rPr>
                          <w:rFonts w:ascii="Menlo" w:eastAsia="Times New Roman" w:hAnsi="Menlo" w:cs="Menlo"/>
                          <w:color w:val="D19A66"/>
                          <w:sz w:val="18"/>
                          <w:szCs w:val="18"/>
                          <w:lang w:eastAsia="en-GB"/>
                        </w:rPr>
                        <w:t>false</w:t>
                      </w:r>
                    </w:p>
                    <w:p w14:paraId="249467F8" w14:textId="77777777" w:rsidR="00401FA3" w:rsidRPr="000E4694" w:rsidRDefault="00401FA3" w:rsidP="00401FA3">
                      <w:pPr>
                        <w:shd w:val="clear" w:color="auto" w:fill="282C34"/>
                        <w:spacing w:after="0" w:line="270" w:lineRule="atLeast"/>
                        <w:ind w:right="196"/>
                        <w:jc w:val="left"/>
                        <w:rPr>
                          <w:rFonts w:ascii="Menlo" w:eastAsia="Times New Roman" w:hAnsi="Menlo" w:cs="Menlo"/>
                          <w:color w:val="ABB2BF"/>
                          <w:sz w:val="18"/>
                          <w:szCs w:val="18"/>
                          <w:lang w:eastAsia="en-GB"/>
                        </w:rPr>
                      </w:pPr>
                      <w:r w:rsidRPr="000E4694">
                        <w:rPr>
                          <w:rFonts w:ascii="Menlo" w:eastAsia="Times New Roman" w:hAnsi="Menlo" w:cs="Menlo"/>
                          <w:color w:val="ABB2BF"/>
                          <w:sz w:val="18"/>
                          <w:szCs w:val="18"/>
                          <w:lang w:eastAsia="en-GB"/>
                        </w:rPr>
                        <w:t xml:space="preserve">    </w:t>
                      </w:r>
                      <w:r w:rsidRPr="000E4694">
                        <w:rPr>
                          <w:rFonts w:ascii="Menlo" w:eastAsia="Times New Roman" w:hAnsi="Menlo" w:cs="Menlo"/>
                          <w:color w:val="E06C75"/>
                          <w:sz w:val="18"/>
                          <w:szCs w:val="18"/>
                          <w:lang w:eastAsia="en-GB"/>
                        </w:rPr>
                        <w:t>service-url</w:t>
                      </w:r>
                      <w:r w:rsidRPr="000E4694">
                        <w:rPr>
                          <w:rFonts w:ascii="Menlo" w:eastAsia="Times New Roman" w:hAnsi="Menlo" w:cs="Menlo"/>
                          <w:color w:val="ABB2BF"/>
                          <w:sz w:val="18"/>
                          <w:szCs w:val="18"/>
                          <w:lang w:eastAsia="en-GB"/>
                        </w:rPr>
                        <w:t>:</w:t>
                      </w:r>
                    </w:p>
                    <w:p w14:paraId="6C6550BC" w14:textId="77777777" w:rsidR="00401FA3" w:rsidRPr="000E4694" w:rsidRDefault="00401FA3" w:rsidP="00401FA3">
                      <w:pPr>
                        <w:shd w:val="clear" w:color="auto" w:fill="282C34"/>
                        <w:spacing w:after="0" w:line="270" w:lineRule="atLeast"/>
                        <w:ind w:right="196"/>
                        <w:jc w:val="left"/>
                        <w:rPr>
                          <w:rFonts w:ascii="Menlo" w:eastAsia="Times New Roman" w:hAnsi="Menlo" w:cs="Menlo"/>
                          <w:color w:val="ABB2BF"/>
                          <w:sz w:val="18"/>
                          <w:szCs w:val="18"/>
                          <w:lang w:eastAsia="en-GB"/>
                        </w:rPr>
                      </w:pPr>
                      <w:r w:rsidRPr="000E4694">
                        <w:rPr>
                          <w:rFonts w:ascii="Menlo" w:eastAsia="Times New Roman" w:hAnsi="Menlo" w:cs="Menlo"/>
                          <w:color w:val="ABB2BF"/>
                          <w:sz w:val="18"/>
                          <w:szCs w:val="18"/>
                          <w:lang w:eastAsia="en-GB"/>
                        </w:rPr>
                        <w:t xml:space="preserve">      </w:t>
                      </w:r>
                      <w:r w:rsidRPr="000E4694">
                        <w:rPr>
                          <w:rFonts w:ascii="Menlo" w:eastAsia="Times New Roman" w:hAnsi="Menlo" w:cs="Menlo"/>
                          <w:color w:val="E06C75"/>
                          <w:sz w:val="18"/>
                          <w:szCs w:val="18"/>
                          <w:lang w:eastAsia="en-GB"/>
                        </w:rPr>
                        <w:t>defaultZone</w:t>
                      </w:r>
                      <w:r w:rsidRPr="000E4694">
                        <w:rPr>
                          <w:rFonts w:ascii="Menlo" w:eastAsia="Times New Roman" w:hAnsi="Menlo" w:cs="Menlo"/>
                          <w:color w:val="ABB2BF"/>
                          <w:sz w:val="18"/>
                          <w:szCs w:val="18"/>
                          <w:lang w:eastAsia="en-GB"/>
                        </w:rPr>
                        <w:t xml:space="preserve">: </w:t>
                      </w:r>
                      <w:r w:rsidRPr="000E4694">
                        <w:rPr>
                          <w:rFonts w:ascii="Menlo" w:eastAsia="Times New Roman" w:hAnsi="Menlo" w:cs="Menlo"/>
                          <w:color w:val="98C379"/>
                          <w:sz w:val="18"/>
                          <w:szCs w:val="18"/>
                          <w:lang w:eastAsia="en-GB"/>
                        </w:rPr>
                        <w:t>http://registry:8761/eureka</w:t>
                      </w:r>
                    </w:p>
                    <w:p w14:paraId="05D72C9E" w14:textId="77777777" w:rsidR="00401FA3" w:rsidRPr="000E4694" w:rsidRDefault="00401FA3" w:rsidP="00401FA3">
                      <w:pPr>
                        <w:shd w:val="clear" w:color="auto" w:fill="282C34"/>
                        <w:spacing w:after="0" w:line="270" w:lineRule="atLeast"/>
                        <w:ind w:right="196"/>
                        <w:jc w:val="left"/>
                        <w:rPr>
                          <w:rFonts w:ascii="Menlo" w:eastAsia="Times New Roman" w:hAnsi="Menlo" w:cs="Menlo"/>
                          <w:color w:val="ABB2BF"/>
                          <w:sz w:val="18"/>
                          <w:szCs w:val="18"/>
                          <w:lang w:eastAsia="en-GB"/>
                        </w:rPr>
                      </w:pPr>
                      <w:r w:rsidRPr="000E4694">
                        <w:rPr>
                          <w:rFonts w:ascii="Menlo" w:eastAsia="Times New Roman" w:hAnsi="Menlo" w:cs="Menlo"/>
                          <w:color w:val="ABB2BF"/>
                          <w:sz w:val="18"/>
                          <w:szCs w:val="18"/>
                          <w:lang w:eastAsia="en-GB"/>
                        </w:rPr>
                        <w:t xml:space="preserve">    </w:t>
                      </w:r>
                      <w:r w:rsidRPr="000E4694">
                        <w:rPr>
                          <w:rFonts w:ascii="Menlo" w:eastAsia="Times New Roman" w:hAnsi="Menlo" w:cs="Menlo"/>
                          <w:color w:val="E06C75"/>
                          <w:sz w:val="18"/>
                          <w:szCs w:val="18"/>
                          <w:lang w:eastAsia="en-GB"/>
                        </w:rPr>
                        <w:t>healthcheck</w:t>
                      </w:r>
                      <w:r w:rsidRPr="000E4694">
                        <w:rPr>
                          <w:rFonts w:ascii="Menlo" w:eastAsia="Times New Roman" w:hAnsi="Menlo" w:cs="Menlo"/>
                          <w:color w:val="ABB2BF"/>
                          <w:sz w:val="18"/>
                          <w:szCs w:val="18"/>
                          <w:lang w:eastAsia="en-GB"/>
                        </w:rPr>
                        <w:t>:</w:t>
                      </w:r>
                    </w:p>
                    <w:p w14:paraId="2AD767AA" w14:textId="77777777" w:rsidR="00401FA3" w:rsidRPr="000E4694" w:rsidRDefault="00401FA3" w:rsidP="00401FA3">
                      <w:pPr>
                        <w:shd w:val="clear" w:color="auto" w:fill="282C34"/>
                        <w:spacing w:after="0" w:line="270" w:lineRule="atLeast"/>
                        <w:ind w:right="196"/>
                        <w:jc w:val="left"/>
                        <w:rPr>
                          <w:rFonts w:ascii="Menlo" w:eastAsia="Times New Roman" w:hAnsi="Menlo" w:cs="Menlo"/>
                          <w:color w:val="ABB2BF"/>
                          <w:sz w:val="18"/>
                          <w:szCs w:val="18"/>
                          <w:lang w:eastAsia="en-GB"/>
                        </w:rPr>
                      </w:pPr>
                      <w:r w:rsidRPr="000E4694">
                        <w:rPr>
                          <w:rFonts w:ascii="Menlo" w:eastAsia="Times New Roman" w:hAnsi="Menlo" w:cs="Menlo"/>
                          <w:color w:val="ABB2BF"/>
                          <w:sz w:val="18"/>
                          <w:szCs w:val="18"/>
                          <w:lang w:eastAsia="en-GB"/>
                        </w:rPr>
                        <w:t xml:space="preserve">      </w:t>
                      </w:r>
                      <w:r w:rsidRPr="000E4694">
                        <w:rPr>
                          <w:rFonts w:ascii="Menlo" w:eastAsia="Times New Roman" w:hAnsi="Menlo" w:cs="Menlo"/>
                          <w:color w:val="E06C75"/>
                          <w:sz w:val="18"/>
                          <w:szCs w:val="18"/>
                          <w:lang w:eastAsia="en-GB"/>
                        </w:rPr>
                        <w:t>enabled</w:t>
                      </w:r>
                      <w:r w:rsidRPr="000E4694">
                        <w:rPr>
                          <w:rFonts w:ascii="Menlo" w:eastAsia="Times New Roman" w:hAnsi="Menlo" w:cs="Menlo"/>
                          <w:color w:val="ABB2BF"/>
                          <w:sz w:val="18"/>
                          <w:szCs w:val="18"/>
                          <w:lang w:eastAsia="en-GB"/>
                        </w:rPr>
                        <w:t xml:space="preserve">: </w:t>
                      </w:r>
                      <w:r w:rsidRPr="000E4694">
                        <w:rPr>
                          <w:rFonts w:ascii="Menlo" w:eastAsia="Times New Roman" w:hAnsi="Menlo" w:cs="Menlo"/>
                          <w:color w:val="D19A66"/>
                          <w:sz w:val="18"/>
                          <w:szCs w:val="18"/>
                          <w:lang w:eastAsia="en-GB"/>
                        </w:rPr>
                        <w:t>true</w:t>
                      </w:r>
                    </w:p>
                    <w:p w14:paraId="24B0BC6D" w14:textId="77777777" w:rsidR="00401FA3" w:rsidRDefault="00401FA3" w:rsidP="00401FA3"/>
                  </w:txbxContent>
                </v:textbox>
              </v:shape>
            </w:pict>
          </mc:Fallback>
        </mc:AlternateContent>
      </w:r>
      <w:r w:rsidR="00401FA3" w:rsidRPr="000E4694">
        <w:rPr>
          <w:rFonts w:ascii="Menlo" w:eastAsia="Times New Roman" w:hAnsi="Menlo" w:cs="Menlo"/>
          <w:color w:val="E06C75"/>
          <w:sz w:val="20"/>
          <w:szCs w:val="20"/>
          <w:lang w:eastAsia="en-GB"/>
        </w:rPr>
        <w:t>server</w:t>
      </w:r>
      <w:r w:rsidR="00401FA3" w:rsidRPr="000E4694">
        <w:rPr>
          <w:rFonts w:ascii="Menlo" w:eastAsia="Times New Roman" w:hAnsi="Menlo" w:cs="Menlo"/>
          <w:color w:val="ABB2BF"/>
          <w:sz w:val="20"/>
          <w:szCs w:val="20"/>
          <w:lang w:eastAsia="en-GB"/>
        </w:rPr>
        <w:t>:</w:t>
      </w:r>
    </w:p>
    <w:p w14:paraId="2E27EA81" w14:textId="16710CC0" w:rsidR="00401FA3" w:rsidRPr="000E4694" w:rsidRDefault="00401FA3" w:rsidP="00401FA3">
      <w:pPr>
        <w:shd w:val="clear" w:color="auto" w:fill="282C34"/>
        <w:spacing w:after="0" w:line="270" w:lineRule="atLeast"/>
        <w:ind w:right="4392"/>
        <w:jc w:val="left"/>
        <w:rPr>
          <w:rFonts w:ascii="Menlo" w:eastAsia="Times New Roman" w:hAnsi="Menlo" w:cs="Menlo"/>
          <w:color w:val="ABB2BF"/>
          <w:sz w:val="20"/>
          <w:szCs w:val="20"/>
          <w:lang w:eastAsia="en-GB"/>
        </w:rPr>
      </w:pPr>
      <w:r w:rsidRPr="000E4694">
        <w:rPr>
          <w:rFonts w:ascii="Menlo" w:eastAsia="Times New Roman" w:hAnsi="Menlo" w:cs="Menlo"/>
          <w:color w:val="ABB2BF"/>
          <w:sz w:val="20"/>
          <w:szCs w:val="20"/>
          <w:lang w:eastAsia="en-GB"/>
        </w:rPr>
        <w:t xml:space="preserve">  </w:t>
      </w:r>
      <w:r w:rsidRPr="000E4694">
        <w:rPr>
          <w:rFonts w:ascii="Menlo" w:eastAsia="Times New Roman" w:hAnsi="Menlo" w:cs="Menlo"/>
          <w:color w:val="E06C75"/>
          <w:sz w:val="20"/>
          <w:szCs w:val="20"/>
          <w:lang w:eastAsia="en-GB"/>
        </w:rPr>
        <w:t>port</w:t>
      </w:r>
      <w:r w:rsidRPr="000E4694">
        <w:rPr>
          <w:rFonts w:ascii="Menlo" w:eastAsia="Times New Roman" w:hAnsi="Menlo" w:cs="Menlo"/>
          <w:color w:val="ABB2BF"/>
          <w:sz w:val="20"/>
          <w:szCs w:val="20"/>
          <w:lang w:eastAsia="en-GB"/>
        </w:rPr>
        <w:t xml:space="preserve">: </w:t>
      </w:r>
      <w:r w:rsidRPr="000E4694">
        <w:rPr>
          <w:rFonts w:ascii="Menlo" w:eastAsia="Times New Roman" w:hAnsi="Menlo" w:cs="Menlo"/>
          <w:color w:val="D19A66"/>
          <w:sz w:val="20"/>
          <w:szCs w:val="20"/>
          <w:lang w:eastAsia="en-GB"/>
        </w:rPr>
        <w:t>8080</w:t>
      </w:r>
    </w:p>
    <w:p w14:paraId="4C5C2B9B" w14:textId="78D91079" w:rsidR="00401FA3" w:rsidRPr="000E4694" w:rsidRDefault="00401FA3" w:rsidP="00401FA3">
      <w:pPr>
        <w:shd w:val="clear" w:color="auto" w:fill="282C34"/>
        <w:spacing w:after="0" w:line="270" w:lineRule="atLeast"/>
        <w:ind w:right="4392"/>
        <w:jc w:val="left"/>
        <w:rPr>
          <w:rFonts w:ascii="Menlo" w:eastAsia="Times New Roman" w:hAnsi="Menlo" w:cs="Menlo"/>
          <w:color w:val="ABB2BF"/>
          <w:sz w:val="20"/>
          <w:szCs w:val="20"/>
          <w:lang w:eastAsia="en-GB"/>
        </w:rPr>
      </w:pPr>
    </w:p>
    <w:p w14:paraId="0701C3DC" w14:textId="0973CDFD" w:rsidR="00401FA3" w:rsidRPr="000E4694" w:rsidRDefault="00401FA3" w:rsidP="00401FA3">
      <w:pPr>
        <w:shd w:val="clear" w:color="auto" w:fill="282C34"/>
        <w:spacing w:after="0" w:line="270" w:lineRule="atLeast"/>
        <w:ind w:right="4392"/>
        <w:jc w:val="left"/>
        <w:rPr>
          <w:rFonts w:ascii="Menlo" w:eastAsia="Times New Roman" w:hAnsi="Menlo" w:cs="Menlo"/>
          <w:color w:val="ABB2BF"/>
          <w:sz w:val="20"/>
          <w:szCs w:val="20"/>
          <w:lang w:eastAsia="en-GB"/>
        </w:rPr>
      </w:pPr>
      <w:proofErr w:type="spellStart"/>
      <w:r w:rsidRPr="000E4694">
        <w:rPr>
          <w:rFonts w:ascii="Menlo" w:eastAsia="Times New Roman" w:hAnsi="Menlo" w:cs="Menlo"/>
          <w:color w:val="E06C75"/>
          <w:sz w:val="20"/>
          <w:szCs w:val="20"/>
          <w:lang w:eastAsia="en-GB"/>
        </w:rPr>
        <w:t>spring</w:t>
      </w:r>
      <w:proofErr w:type="spellEnd"/>
      <w:r w:rsidRPr="000E4694">
        <w:rPr>
          <w:rFonts w:ascii="Menlo" w:eastAsia="Times New Roman" w:hAnsi="Menlo" w:cs="Menlo"/>
          <w:color w:val="ABB2BF"/>
          <w:sz w:val="20"/>
          <w:szCs w:val="20"/>
          <w:lang w:eastAsia="en-GB"/>
        </w:rPr>
        <w:t>:</w:t>
      </w:r>
    </w:p>
    <w:p w14:paraId="69C38DA2" w14:textId="5EB13617" w:rsidR="00401FA3" w:rsidRPr="000E4694" w:rsidRDefault="00401FA3" w:rsidP="00401FA3">
      <w:pPr>
        <w:shd w:val="clear" w:color="auto" w:fill="282C34"/>
        <w:spacing w:after="0" w:line="270" w:lineRule="atLeast"/>
        <w:ind w:right="4392"/>
        <w:jc w:val="left"/>
        <w:rPr>
          <w:rFonts w:ascii="Menlo" w:eastAsia="Times New Roman" w:hAnsi="Menlo" w:cs="Menlo"/>
          <w:color w:val="ABB2BF"/>
          <w:sz w:val="20"/>
          <w:szCs w:val="20"/>
          <w:lang w:eastAsia="en-GB"/>
        </w:rPr>
      </w:pPr>
      <w:r w:rsidRPr="000E4694">
        <w:rPr>
          <w:rFonts w:ascii="Menlo" w:eastAsia="Times New Roman" w:hAnsi="Menlo" w:cs="Menlo"/>
          <w:color w:val="ABB2BF"/>
          <w:sz w:val="20"/>
          <w:szCs w:val="20"/>
          <w:lang w:eastAsia="en-GB"/>
        </w:rPr>
        <w:t xml:space="preserve">  </w:t>
      </w:r>
      <w:r w:rsidRPr="000E4694">
        <w:rPr>
          <w:rFonts w:ascii="Menlo" w:eastAsia="Times New Roman" w:hAnsi="Menlo" w:cs="Menlo"/>
          <w:color w:val="E06C75"/>
          <w:sz w:val="20"/>
          <w:szCs w:val="20"/>
          <w:lang w:eastAsia="en-GB"/>
        </w:rPr>
        <w:t>application</w:t>
      </w:r>
      <w:r w:rsidRPr="000E4694">
        <w:rPr>
          <w:rFonts w:ascii="Menlo" w:eastAsia="Times New Roman" w:hAnsi="Menlo" w:cs="Menlo"/>
          <w:color w:val="ABB2BF"/>
          <w:sz w:val="20"/>
          <w:szCs w:val="20"/>
          <w:lang w:eastAsia="en-GB"/>
        </w:rPr>
        <w:t>:</w:t>
      </w:r>
    </w:p>
    <w:p w14:paraId="0E1D8155" w14:textId="77777777" w:rsidR="00401FA3" w:rsidRPr="000E4694" w:rsidRDefault="00401FA3" w:rsidP="00401FA3">
      <w:pPr>
        <w:shd w:val="clear" w:color="auto" w:fill="282C34"/>
        <w:spacing w:after="0" w:line="270" w:lineRule="atLeast"/>
        <w:ind w:right="4392"/>
        <w:jc w:val="left"/>
        <w:rPr>
          <w:rFonts w:ascii="Menlo" w:eastAsia="Times New Roman" w:hAnsi="Menlo" w:cs="Menlo"/>
          <w:color w:val="ABB2BF"/>
          <w:sz w:val="20"/>
          <w:szCs w:val="20"/>
          <w:lang w:eastAsia="en-GB"/>
        </w:rPr>
      </w:pPr>
      <w:r w:rsidRPr="000E4694">
        <w:rPr>
          <w:rFonts w:ascii="Menlo" w:eastAsia="Times New Roman" w:hAnsi="Menlo" w:cs="Menlo"/>
          <w:color w:val="ABB2BF"/>
          <w:sz w:val="20"/>
          <w:szCs w:val="20"/>
          <w:lang w:eastAsia="en-GB"/>
        </w:rPr>
        <w:t xml:space="preserve">    </w:t>
      </w:r>
      <w:r w:rsidRPr="000E4694">
        <w:rPr>
          <w:rFonts w:ascii="Menlo" w:eastAsia="Times New Roman" w:hAnsi="Menlo" w:cs="Menlo"/>
          <w:color w:val="E06C75"/>
          <w:sz w:val="20"/>
          <w:szCs w:val="20"/>
          <w:lang w:eastAsia="en-GB"/>
        </w:rPr>
        <w:t>name</w:t>
      </w:r>
      <w:r w:rsidRPr="000E4694">
        <w:rPr>
          <w:rFonts w:ascii="Menlo" w:eastAsia="Times New Roman" w:hAnsi="Menlo" w:cs="Menlo"/>
          <w:color w:val="ABB2BF"/>
          <w:sz w:val="20"/>
          <w:szCs w:val="20"/>
          <w:lang w:eastAsia="en-GB"/>
        </w:rPr>
        <w:t xml:space="preserve">: </w:t>
      </w:r>
      <w:r w:rsidRPr="000E4694">
        <w:rPr>
          <w:rFonts w:ascii="Menlo" w:eastAsia="Times New Roman" w:hAnsi="Menlo" w:cs="Menlo"/>
          <w:color w:val="98C379"/>
          <w:sz w:val="20"/>
          <w:szCs w:val="20"/>
          <w:lang w:eastAsia="en-GB"/>
        </w:rPr>
        <w:t>gateway</w:t>
      </w:r>
    </w:p>
    <w:p w14:paraId="1CF74890" w14:textId="77777777" w:rsidR="00401FA3" w:rsidRPr="000E4694" w:rsidRDefault="00401FA3" w:rsidP="00401FA3">
      <w:pPr>
        <w:shd w:val="clear" w:color="auto" w:fill="282C34"/>
        <w:spacing w:after="0" w:line="270" w:lineRule="atLeast"/>
        <w:ind w:right="4392"/>
        <w:jc w:val="left"/>
        <w:rPr>
          <w:rFonts w:ascii="Menlo" w:eastAsia="Times New Roman" w:hAnsi="Menlo" w:cs="Menlo"/>
          <w:color w:val="ABB2BF"/>
          <w:sz w:val="20"/>
          <w:szCs w:val="20"/>
          <w:lang w:eastAsia="en-GB"/>
        </w:rPr>
      </w:pPr>
      <w:r w:rsidRPr="000E4694">
        <w:rPr>
          <w:rFonts w:ascii="Menlo" w:eastAsia="Times New Roman" w:hAnsi="Menlo" w:cs="Menlo"/>
          <w:color w:val="ABB2BF"/>
          <w:sz w:val="20"/>
          <w:szCs w:val="20"/>
          <w:lang w:eastAsia="en-GB"/>
        </w:rPr>
        <w:t xml:space="preserve">  </w:t>
      </w:r>
      <w:proofErr w:type="spellStart"/>
      <w:r w:rsidRPr="000E4694">
        <w:rPr>
          <w:rFonts w:ascii="Menlo" w:eastAsia="Times New Roman" w:hAnsi="Menlo" w:cs="Menlo"/>
          <w:color w:val="E06C75"/>
          <w:sz w:val="20"/>
          <w:szCs w:val="20"/>
          <w:lang w:eastAsia="en-GB"/>
        </w:rPr>
        <w:t>zipkin</w:t>
      </w:r>
      <w:proofErr w:type="spellEnd"/>
      <w:r w:rsidRPr="000E4694">
        <w:rPr>
          <w:rFonts w:ascii="Menlo" w:eastAsia="Times New Roman" w:hAnsi="Menlo" w:cs="Menlo"/>
          <w:color w:val="ABB2BF"/>
          <w:sz w:val="20"/>
          <w:szCs w:val="20"/>
          <w:lang w:eastAsia="en-GB"/>
        </w:rPr>
        <w:t>:</w:t>
      </w:r>
    </w:p>
    <w:p w14:paraId="55A77602" w14:textId="77777777" w:rsidR="00401FA3" w:rsidRPr="000E4694" w:rsidRDefault="00401FA3" w:rsidP="00401FA3">
      <w:pPr>
        <w:shd w:val="clear" w:color="auto" w:fill="282C34"/>
        <w:spacing w:after="0" w:line="270" w:lineRule="atLeast"/>
        <w:ind w:right="4392"/>
        <w:jc w:val="left"/>
        <w:rPr>
          <w:rFonts w:ascii="Menlo" w:eastAsia="Times New Roman" w:hAnsi="Menlo" w:cs="Menlo"/>
          <w:color w:val="ABB2BF"/>
          <w:sz w:val="20"/>
          <w:szCs w:val="20"/>
          <w:lang w:eastAsia="en-GB"/>
        </w:rPr>
      </w:pPr>
      <w:r w:rsidRPr="000E4694">
        <w:rPr>
          <w:rFonts w:ascii="Menlo" w:eastAsia="Times New Roman" w:hAnsi="Menlo" w:cs="Menlo"/>
          <w:color w:val="ABB2BF"/>
          <w:sz w:val="20"/>
          <w:szCs w:val="20"/>
          <w:lang w:eastAsia="en-GB"/>
        </w:rPr>
        <w:t xml:space="preserve">    </w:t>
      </w:r>
      <w:proofErr w:type="spellStart"/>
      <w:r w:rsidRPr="000E4694">
        <w:rPr>
          <w:rFonts w:ascii="Menlo" w:eastAsia="Times New Roman" w:hAnsi="Menlo" w:cs="Menlo"/>
          <w:color w:val="E06C75"/>
          <w:sz w:val="20"/>
          <w:szCs w:val="20"/>
          <w:lang w:eastAsia="en-GB"/>
        </w:rPr>
        <w:t>base-url</w:t>
      </w:r>
      <w:proofErr w:type="spellEnd"/>
      <w:r w:rsidRPr="000E4694">
        <w:rPr>
          <w:rFonts w:ascii="Menlo" w:eastAsia="Times New Roman" w:hAnsi="Menlo" w:cs="Menlo"/>
          <w:color w:val="ABB2BF"/>
          <w:sz w:val="20"/>
          <w:szCs w:val="20"/>
          <w:lang w:eastAsia="en-GB"/>
        </w:rPr>
        <w:t xml:space="preserve">: </w:t>
      </w:r>
      <w:r w:rsidRPr="000E4694">
        <w:rPr>
          <w:rFonts w:ascii="Menlo" w:eastAsia="Times New Roman" w:hAnsi="Menlo" w:cs="Menlo"/>
          <w:color w:val="98C379"/>
          <w:sz w:val="20"/>
          <w:szCs w:val="20"/>
          <w:lang w:eastAsia="en-GB"/>
        </w:rPr>
        <w:t>http://zipkin:9411/</w:t>
      </w:r>
    </w:p>
    <w:p w14:paraId="1466FF53" w14:textId="77777777" w:rsidR="00401FA3" w:rsidRPr="000E4694" w:rsidRDefault="00401FA3" w:rsidP="00401FA3">
      <w:pPr>
        <w:shd w:val="clear" w:color="auto" w:fill="282C34"/>
        <w:spacing w:after="0" w:line="270" w:lineRule="atLeast"/>
        <w:ind w:right="4392"/>
        <w:jc w:val="left"/>
        <w:rPr>
          <w:rFonts w:ascii="Menlo" w:eastAsia="Times New Roman" w:hAnsi="Menlo" w:cs="Menlo"/>
          <w:color w:val="ABB2BF"/>
          <w:sz w:val="20"/>
          <w:szCs w:val="20"/>
          <w:lang w:eastAsia="en-GB"/>
        </w:rPr>
      </w:pPr>
      <w:r w:rsidRPr="000E4694">
        <w:rPr>
          <w:rFonts w:ascii="Menlo" w:eastAsia="Times New Roman" w:hAnsi="Menlo" w:cs="Menlo"/>
          <w:color w:val="ABB2BF"/>
          <w:sz w:val="20"/>
          <w:szCs w:val="20"/>
          <w:lang w:eastAsia="en-GB"/>
        </w:rPr>
        <w:t xml:space="preserve">  </w:t>
      </w:r>
      <w:proofErr w:type="spellStart"/>
      <w:r w:rsidRPr="000E4694">
        <w:rPr>
          <w:rFonts w:ascii="Menlo" w:eastAsia="Times New Roman" w:hAnsi="Menlo" w:cs="Menlo"/>
          <w:color w:val="E06C75"/>
          <w:sz w:val="20"/>
          <w:szCs w:val="20"/>
          <w:lang w:eastAsia="en-GB"/>
        </w:rPr>
        <w:t>security</w:t>
      </w:r>
      <w:proofErr w:type="spellEnd"/>
      <w:r w:rsidRPr="000E4694">
        <w:rPr>
          <w:rFonts w:ascii="Menlo" w:eastAsia="Times New Roman" w:hAnsi="Menlo" w:cs="Menlo"/>
          <w:color w:val="ABB2BF"/>
          <w:sz w:val="20"/>
          <w:szCs w:val="20"/>
          <w:lang w:eastAsia="en-GB"/>
        </w:rPr>
        <w:t>:</w:t>
      </w:r>
    </w:p>
    <w:p w14:paraId="4E5DC966" w14:textId="77777777" w:rsidR="00401FA3" w:rsidRPr="000E4694" w:rsidRDefault="00401FA3" w:rsidP="00401FA3">
      <w:pPr>
        <w:shd w:val="clear" w:color="auto" w:fill="282C34"/>
        <w:spacing w:after="0" w:line="270" w:lineRule="atLeast"/>
        <w:ind w:right="4392"/>
        <w:jc w:val="left"/>
        <w:rPr>
          <w:rFonts w:ascii="Menlo" w:eastAsia="Times New Roman" w:hAnsi="Menlo" w:cs="Menlo"/>
          <w:color w:val="ABB2BF"/>
          <w:sz w:val="20"/>
          <w:szCs w:val="20"/>
          <w:lang w:eastAsia="en-GB"/>
        </w:rPr>
      </w:pPr>
      <w:r w:rsidRPr="000E4694">
        <w:rPr>
          <w:rFonts w:ascii="Menlo" w:eastAsia="Times New Roman" w:hAnsi="Menlo" w:cs="Menlo"/>
          <w:color w:val="ABB2BF"/>
          <w:sz w:val="20"/>
          <w:szCs w:val="20"/>
          <w:lang w:eastAsia="en-GB"/>
        </w:rPr>
        <w:t xml:space="preserve">    </w:t>
      </w:r>
      <w:r w:rsidRPr="000E4694">
        <w:rPr>
          <w:rFonts w:ascii="Menlo" w:eastAsia="Times New Roman" w:hAnsi="Menlo" w:cs="Menlo"/>
          <w:color w:val="E06C75"/>
          <w:sz w:val="20"/>
          <w:szCs w:val="20"/>
          <w:lang w:eastAsia="en-GB"/>
        </w:rPr>
        <w:t>oauth2</w:t>
      </w:r>
      <w:r w:rsidRPr="000E4694">
        <w:rPr>
          <w:rFonts w:ascii="Menlo" w:eastAsia="Times New Roman" w:hAnsi="Menlo" w:cs="Menlo"/>
          <w:color w:val="ABB2BF"/>
          <w:sz w:val="20"/>
          <w:szCs w:val="20"/>
          <w:lang w:eastAsia="en-GB"/>
        </w:rPr>
        <w:t>:</w:t>
      </w:r>
    </w:p>
    <w:p w14:paraId="7F043B5F" w14:textId="77777777" w:rsidR="00401FA3" w:rsidRPr="000E4694" w:rsidRDefault="00401FA3" w:rsidP="00401FA3">
      <w:pPr>
        <w:shd w:val="clear" w:color="auto" w:fill="282C34"/>
        <w:spacing w:after="0" w:line="270" w:lineRule="atLeast"/>
        <w:ind w:right="4392"/>
        <w:jc w:val="left"/>
        <w:rPr>
          <w:rFonts w:ascii="Menlo" w:eastAsia="Times New Roman" w:hAnsi="Menlo" w:cs="Menlo"/>
          <w:color w:val="ABB2BF"/>
          <w:sz w:val="20"/>
          <w:szCs w:val="20"/>
          <w:lang w:eastAsia="en-GB"/>
        </w:rPr>
      </w:pPr>
      <w:r w:rsidRPr="000E4694">
        <w:rPr>
          <w:rFonts w:ascii="Menlo" w:eastAsia="Times New Roman" w:hAnsi="Menlo" w:cs="Menlo"/>
          <w:color w:val="ABB2BF"/>
          <w:sz w:val="20"/>
          <w:szCs w:val="20"/>
          <w:lang w:eastAsia="en-GB"/>
        </w:rPr>
        <w:t xml:space="preserve">      </w:t>
      </w:r>
      <w:proofErr w:type="spellStart"/>
      <w:r w:rsidRPr="000E4694">
        <w:rPr>
          <w:rFonts w:ascii="Menlo" w:eastAsia="Times New Roman" w:hAnsi="Menlo" w:cs="Menlo"/>
          <w:color w:val="E06C75"/>
          <w:sz w:val="20"/>
          <w:szCs w:val="20"/>
          <w:lang w:eastAsia="en-GB"/>
        </w:rPr>
        <w:t>resourceserver</w:t>
      </w:r>
      <w:proofErr w:type="spellEnd"/>
      <w:r w:rsidRPr="000E4694">
        <w:rPr>
          <w:rFonts w:ascii="Menlo" w:eastAsia="Times New Roman" w:hAnsi="Menlo" w:cs="Menlo"/>
          <w:color w:val="ABB2BF"/>
          <w:sz w:val="20"/>
          <w:szCs w:val="20"/>
          <w:lang w:eastAsia="en-GB"/>
        </w:rPr>
        <w:t>:</w:t>
      </w:r>
    </w:p>
    <w:p w14:paraId="6066AC3D" w14:textId="77777777" w:rsidR="00401FA3" w:rsidRPr="000E4694" w:rsidRDefault="00401FA3" w:rsidP="00401FA3">
      <w:pPr>
        <w:shd w:val="clear" w:color="auto" w:fill="282C34"/>
        <w:spacing w:after="0" w:line="270" w:lineRule="atLeast"/>
        <w:ind w:right="4392"/>
        <w:jc w:val="left"/>
        <w:rPr>
          <w:rFonts w:ascii="Menlo" w:eastAsia="Times New Roman" w:hAnsi="Menlo" w:cs="Menlo"/>
          <w:color w:val="ABB2BF"/>
          <w:sz w:val="20"/>
          <w:szCs w:val="20"/>
          <w:lang w:eastAsia="en-GB"/>
        </w:rPr>
      </w:pPr>
      <w:r w:rsidRPr="000E4694">
        <w:rPr>
          <w:rFonts w:ascii="Menlo" w:eastAsia="Times New Roman" w:hAnsi="Menlo" w:cs="Menlo"/>
          <w:color w:val="ABB2BF"/>
          <w:sz w:val="20"/>
          <w:szCs w:val="20"/>
          <w:lang w:eastAsia="en-GB"/>
        </w:rPr>
        <w:t xml:space="preserve">        </w:t>
      </w:r>
      <w:proofErr w:type="spellStart"/>
      <w:r w:rsidRPr="000E4694">
        <w:rPr>
          <w:rFonts w:ascii="Menlo" w:eastAsia="Times New Roman" w:hAnsi="Menlo" w:cs="Menlo"/>
          <w:color w:val="E06C75"/>
          <w:sz w:val="20"/>
          <w:szCs w:val="20"/>
          <w:lang w:eastAsia="en-GB"/>
        </w:rPr>
        <w:t>jwt</w:t>
      </w:r>
      <w:proofErr w:type="spellEnd"/>
      <w:r w:rsidRPr="000E4694">
        <w:rPr>
          <w:rFonts w:ascii="Menlo" w:eastAsia="Times New Roman" w:hAnsi="Menlo" w:cs="Menlo"/>
          <w:color w:val="ABB2BF"/>
          <w:sz w:val="20"/>
          <w:szCs w:val="20"/>
          <w:lang w:eastAsia="en-GB"/>
        </w:rPr>
        <w:t>:</w:t>
      </w:r>
    </w:p>
    <w:p w14:paraId="5DEA7C65" w14:textId="77777777" w:rsidR="00401FA3" w:rsidRPr="000E4694" w:rsidRDefault="00401FA3" w:rsidP="00401FA3">
      <w:pPr>
        <w:shd w:val="clear" w:color="auto" w:fill="282C34"/>
        <w:spacing w:after="0" w:line="270" w:lineRule="atLeast"/>
        <w:ind w:right="4392"/>
        <w:jc w:val="left"/>
        <w:rPr>
          <w:rFonts w:ascii="Menlo" w:eastAsia="Times New Roman" w:hAnsi="Menlo" w:cs="Menlo"/>
          <w:color w:val="ABB2BF"/>
          <w:sz w:val="20"/>
          <w:szCs w:val="20"/>
          <w:lang w:eastAsia="en-GB"/>
        </w:rPr>
      </w:pPr>
      <w:r w:rsidRPr="000E4694">
        <w:rPr>
          <w:rFonts w:ascii="Menlo" w:eastAsia="Times New Roman" w:hAnsi="Menlo" w:cs="Menlo"/>
          <w:color w:val="ABB2BF"/>
          <w:sz w:val="20"/>
          <w:szCs w:val="20"/>
          <w:lang w:eastAsia="en-GB"/>
        </w:rPr>
        <w:t xml:space="preserve">          </w:t>
      </w:r>
      <w:proofErr w:type="spellStart"/>
      <w:r w:rsidRPr="000E4694">
        <w:rPr>
          <w:rFonts w:ascii="Menlo" w:eastAsia="Times New Roman" w:hAnsi="Menlo" w:cs="Menlo"/>
          <w:color w:val="E06C75"/>
          <w:sz w:val="20"/>
          <w:szCs w:val="20"/>
          <w:lang w:eastAsia="en-GB"/>
        </w:rPr>
        <w:t>issuer</w:t>
      </w:r>
      <w:proofErr w:type="spellEnd"/>
      <w:r w:rsidRPr="000E4694">
        <w:rPr>
          <w:rFonts w:ascii="Menlo" w:eastAsia="Times New Roman" w:hAnsi="Menlo" w:cs="Menlo"/>
          <w:color w:val="E06C75"/>
          <w:sz w:val="20"/>
          <w:szCs w:val="20"/>
          <w:lang w:eastAsia="en-GB"/>
        </w:rPr>
        <w:t>-uri</w:t>
      </w:r>
      <w:r w:rsidRPr="000E4694">
        <w:rPr>
          <w:rFonts w:ascii="Menlo" w:eastAsia="Times New Roman" w:hAnsi="Menlo" w:cs="Menlo"/>
          <w:color w:val="ABB2BF"/>
          <w:sz w:val="20"/>
          <w:szCs w:val="20"/>
          <w:lang w:eastAsia="en-GB"/>
        </w:rPr>
        <w:t xml:space="preserve">: </w:t>
      </w:r>
      <w:r w:rsidRPr="000E4694">
        <w:rPr>
          <w:rFonts w:ascii="Menlo" w:eastAsia="Times New Roman" w:hAnsi="Menlo" w:cs="Menlo"/>
          <w:color w:val="98C379"/>
          <w:sz w:val="20"/>
          <w:szCs w:val="20"/>
          <w:lang w:eastAsia="en-GB"/>
        </w:rPr>
        <w:t>https://dissertationuaa.eu.auth0.com/</w:t>
      </w:r>
    </w:p>
    <w:p w14:paraId="07B31F8A" w14:textId="77777777" w:rsidR="00401FA3" w:rsidRPr="000E4694" w:rsidRDefault="00401FA3" w:rsidP="00401FA3">
      <w:pPr>
        <w:shd w:val="clear" w:color="auto" w:fill="282C34"/>
        <w:spacing w:after="0" w:line="270" w:lineRule="atLeast"/>
        <w:ind w:right="4392"/>
        <w:jc w:val="left"/>
        <w:rPr>
          <w:rFonts w:ascii="Menlo" w:eastAsia="Times New Roman" w:hAnsi="Menlo" w:cs="Menlo"/>
          <w:color w:val="ABB2BF"/>
          <w:sz w:val="20"/>
          <w:szCs w:val="20"/>
          <w:lang w:eastAsia="en-GB"/>
        </w:rPr>
      </w:pPr>
      <w:r w:rsidRPr="000E4694">
        <w:rPr>
          <w:rFonts w:ascii="Menlo" w:eastAsia="Times New Roman" w:hAnsi="Menlo" w:cs="Menlo"/>
          <w:color w:val="ABB2BF"/>
          <w:sz w:val="20"/>
          <w:szCs w:val="20"/>
          <w:lang w:eastAsia="en-GB"/>
        </w:rPr>
        <w:t xml:space="preserve">  </w:t>
      </w:r>
      <w:r w:rsidRPr="000E4694">
        <w:rPr>
          <w:rFonts w:ascii="Menlo" w:eastAsia="Times New Roman" w:hAnsi="Menlo" w:cs="Menlo"/>
          <w:color w:val="E06C75"/>
          <w:sz w:val="20"/>
          <w:szCs w:val="20"/>
          <w:lang w:eastAsia="en-GB"/>
        </w:rPr>
        <w:t>cloud</w:t>
      </w:r>
      <w:r w:rsidRPr="000E4694">
        <w:rPr>
          <w:rFonts w:ascii="Menlo" w:eastAsia="Times New Roman" w:hAnsi="Menlo" w:cs="Menlo"/>
          <w:color w:val="ABB2BF"/>
          <w:sz w:val="20"/>
          <w:szCs w:val="20"/>
          <w:lang w:eastAsia="en-GB"/>
        </w:rPr>
        <w:t>:</w:t>
      </w:r>
    </w:p>
    <w:p w14:paraId="7DCD935F" w14:textId="77777777" w:rsidR="00401FA3" w:rsidRPr="000E4694" w:rsidRDefault="00401FA3" w:rsidP="00401FA3">
      <w:pPr>
        <w:shd w:val="clear" w:color="auto" w:fill="282C34"/>
        <w:spacing w:after="0" w:line="270" w:lineRule="atLeast"/>
        <w:ind w:right="4392"/>
        <w:jc w:val="left"/>
        <w:rPr>
          <w:rFonts w:ascii="Menlo" w:eastAsia="Times New Roman" w:hAnsi="Menlo" w:cs="Menlo"/>
          <w:color w:val="ABB2BF"/>
          <w:sz w:val="20"/>
          <w:szCs w:val="20"/>
          <w:lang w:eastAsia="en-GB"/>
        </w:rPr>
      </w:pPr>
      <w:r w:rsidRPr="000E4694">
        <w:rPr>
          <w:rFonts w:ascii="Menlo" w:eastAsia="Times New Roman" w:hAnsi="Menlo" w:cs="Menlo"/>
          <w:color w:val="ABB2BF"/>
          <w:sz w:val="20"/>
          <w:szCs w:val="20"/>
          <w:lang w:eastAsia="en-GB"/>
        </w:rPr>
        <w:t xml:space="preserve">    </w:t>
      </w:r>
      <w:r w:rsidRPr="000E4694">
        <w:rPr>
          <w:rFonts w:ascii="Menlo" w:eastAsia="Times New Roman" w:hAnsi="Menlo" w:cs="Menlo"/>
          <w:color w:val="E06C75"/>
          <w:sz w:val="20"/>
          <w:szCs w:val="20"/>
          <w:lang w:eastAsia="en-GB"/>
        </w:rPr>
        <w:t>gateway</w:t>
      </w:r>
      <w:r w:rsidRPr="000E4694">
        <w:rPr>
          <w:rFonts w:ascii="Menlo" w:eastAsia="Times New Roman" w:hAnsi="Menlo" w:cs="Menlo"/>
          <w:color w:val="ABB2BF"/>
          <w:sz w:val="20"/>
          <w:szCs w:val="20"/>
          <w:lang w:eastAsia="en-GB"/>
        </w:rPr>
        <w:t>:</w:t>
      </w:r>
    </w:p>
    <w:p w14:paraId="529BA416" w14:textId="77777777" w:rsidR="00401FA3" w:rsidRPr="000E4694" w:rsidRDefault="00401FA3" w:rsidP="00401FA3">
      <w:pPr>
        <w:shd w:val="clear" w:color="auto" w:fill="282C34"/>
        <w:spacing w:after="0" w:line="270" w:lineRule="atLeast"/>
        <w:ind w:right="4392"/>
        <w:jc w:val="left"/>
        <w:rPr>
          <w:rFonts w:ascii="Menlo" w:eastAsia="Times New Roman" w:hAnsi="Menlo" w:cs="Menlo"/>
          <w:color w:val="ABB2BF"/>
          <w:sz w:val="20"/>
          <w:szCs w:val="20"/>
          <w:lang w:eastAsia="en-GB"/>
        </w:rPr>
      </w:pPr>
      <w:r w:rsidRPr="000E4694">
        <w:rPr>
          <w:rFonts w:ascii="Menlo" w:eastAsia="Times New Roman" w:hAnsi="Menlo" w:cs="Menlo"/>
          <w:color w:val="ABB2BF"/>
          <w:sz w:val="20"/>
          <w:szCs w:val="20"/>
          <w:lang w:eastAsia="en-GB"/>
        </w:rPr>
        <w:t xml:space="preserve">      </w:t>
      </w:r>
      <w:proofErr w:type="spellStart"/>
      <w:r w:rsidRPr="000E4694">
        <w:rPr>
          <w:rFonts w:ascii="Menlo" w:eastAsia="Times New Roman" w:hAnsi="Menlo" w:cs="Menlo"/>
          <w:color w:val="E06C75"/>
          <w:sz w:val="20"/>
          <w:szCs w:val="20"/>
          <w:lang w:eastAsia="en-GB"/>
        </w:rPr>
        <w:t>routes</w:t>
      </w:r>
      <w:proofErr w:type="spellEnd"/>
      <w:r w:rsidRPr="000E4694">
        <w:rPr>
          <w:rFonts w:ascii="Menlo" w:eastAsia="Times New Roman" w:hAnsi="Menlo" w:cs="Menlo"/>
          <w:color w:val="ABB2BF"/>
          <w:sz w:val="20"/>
          <w:szCs w:val="20"/>
          <w:lang w:eastAsia="en-GB"/>
        </w:rPr>
        <w:t>:</w:t>
      </w:r>
    </w:p>
    <w:p w14:paraId="37F2D482" w14:textId="77777777" w:rsidR="00401FA3" w:rsidRPr="000E4694" w:rsidRDefault="00401FA3" w:rsidP="00401FA3">
      <w:pPr>
        <w:shd w:val="clear" w:color="auto" w:fill="282C34"/>
        <w:spacing w:after="0" w:line="270" w:lineRule="atLeast"/>
        <w:ind w:right="4392"/>
        <w:jc w:val="left"/>
        <w:rPr>
          <w:rFonts w:ascii="Menlo" w:eastAsia="Times New Roman" w:hAnsi="Menlo" w:cs="Menlo"/>
          <w:color w:val="ABB2BF"/>
          <w:sz w:val="20"/>
          <w:szCs w:val="20"/>
          <w:lang w:eastAsia="en-GB"/>
        </w:rPr>
      </w:pPr>
      <w:r w:rsidRPr="000E4694">
        <w:rPr>
          <w:rFonts w:ascii="Menlo" w:eastAsia="Times New Roman" w:hAnsi="Menlo" w:cs="Menlo"/>
          <w:color w:val="ABB2BF"/>
          <w:sz w:val="20"/>
          <w:szCs w:val="20"/>
          <w:lang w:eastAsia="en-GB"/>
        </w:rPr>
        <w:t xml:space="preserve">        - </w:t>
      </w:r>
      <w:proofErr w:type="spellStart"/>
      <w:r w:rsidRPr="000E4694">
        <w:rPr>
          <w:rFonts w:ascii="Menlo" w:eastAsia="Times New Roman" w:hAnsi="Menlo" w:cs="Menlo"/>
          <w:color w:val="E06C75"/>
          <w:sz w:val="20"/>
          <w:szCs w:val="20"/>
          <w:lang w:eastAsia="en-GB"/>
        </w:rPr>
        <w:t>id</w:t>
      </w:r>
      <w:proofErr w:type="spellEnd"/>
      <w:r w:rsidRPr="000E4694">
        <w:rPr>
          <w:rFonts w:ascii="Menlo" w:eastAsia="Times New Roman" w:hAnsi="Menlo" w:cs="Menlo"/>
          <w:color w:val="ABB2BF"/>
          <w:sz w:val="20"/>
          <w:szCs w:val="20"/>
          <w:lang w:eastAsia="en-GB"/>
        </w:rPr>
        <w:t xml:space="preserve">: </w:t>
      </w:r>
      <w:proofErr w:type="spellStart"/>
      <w:r w:rsidRPr="000E4694">
        <w:rPr>
          <w:rFonts w:ascii="Menlo" w:eastAsia="Times New Roman" w:hAnsi="Menlo" w:cs="Menlo"/>
          <w:color w:val="98C379"/>
          <w:sz w:val="20"/>
          <w:szCs w:val="20"/>
          <w:lang w:eastAsia="en-GB"/>
        </w:rPr>
        <w:t>dbapp</w:t>
      </w:r>
      <w:proofErr w:type="spellEnd"/>
    </w:p>
    <w:p w14:paraId="79CF4402" w14:textId="77777777" w:rsidR="00401FA3" w:rsidRPr="000E4694" w:rsidRDefault="00401FA3" w:rsidP="00401FA3">
      <w:pPr>
        <w:shd w:val="clear" w:color="auto" w:fill="282C34"/>
        <w:spacing w:after="0" w:line="270" w:lineRule="atLeast"/>
        <w:ind w:right="4392"/>
        <w:jc w:val="left"/>
        <w:rPr>
          <w:rFonts w:ascii="Menlo" w:eastAsia="Times New Roman" w:hAnsi="Menlo" w:cs="Menlo"/>
          <w:color w:val="ABB2BF"/>
          <w:sz w:val="20"/>
          <w:szCs w:val="20"/>
          <w:lang w:eastAsia="en-GB"/>
        </w:rPr>
      </w:pPr>
      <w:r w:rsidRPr="000E4694">
        <w:rPr>
          <w:rFonts w:ascii="Menlo" w:eastAsia="Times New Roman" w:hAnsi="Menlo" w:cs="Menlo"/>
          <w:color w:val="ABB2BF"/>
          <w:sz w:val="20"/>
          <w:szCs w:val="20"/>
          <w:lang w:eastAsia="en-GB"/>
        </w:rPr>
        <w:t xml:space="preserve">          </w:t>
      </w:r>
      <w:r w:rsidRPr="000E4694">
        <w:rPr>
          <w:rFonts w:ascii="Menlo" w:eastAsia="Times New Roman" w:hAnsi="Menlo" w:cs="Menlo"/>
          <w:color w:val="E06C75"/>
          <w:sz w:val="20"/>
          <w:szCs w:val="20"/>
          <w:lang w:eastAsia="en-GB"/>
        </w:rPr>
        <w:t>uri</w:t>
      </w:r>
      <w:r w:rsidRPr="000E4694">
        <w:rPr>
          <w:rFonts w:ascii="Menlo" w:eastAsia="Times New Roman" w:hAnsi="Menlo" w:cs="Menlo"/>
          <w:color w:val="ABB2BF"/>
          <w:sz w:val="20"/>
          <w:szCs w:val="20"/>
          <w:lang w:eastAsia="en-GB"/>
        </w:rPr>
        <w:t xml:space="preserve">: </w:t>
      </w:r>
      <w:r w:rsidRPr="000E4694">
        <w:rPr>
          <w:rFonts w:ascii="Menlo" w:eastAsia="Times New Roman" w:hAnsi="Menlo" w:cs="Menlo"/>
          <w:color w:val="98C379"/>
          <w:sz w:val="20"/>
          <w:szCs w:val="20"/>
          <w:lang w:eastAsia="en-GB"/>
        </w:rPr>
        <w:t>lb://dbapp</w:t>
      </w:r>
    </w:p>
    <w:p w14:paraId="1F70F731" w14:textId="77777777" w:rsidR="00401FA3" w:rsidRPr="000E4694" w:rsidRDefault="00401FA3" w:rsidP="00401FA3">
      <w:pPr>
        <w:shd w:val="clear" w:color="auto" w:fill="282C34"/>
        <w:spacing w:after="0" w:line="270" w:lineRule="atLeast"/>
        <w:ind w:right="4392"/>
        <w:jc w:val="left"/>
        <w:rPr>
          <w:rFonts w:ascii="Menlo" w:eastAsia="Times New Roman" w:hAnsi="Menlo" w:cs="Menlo"/>
          <w:color w:val="ABB2BF"/>
          <w:sz w:val="20"/>
          <w:szCs w:val="20"/>
          <w:lang w:eastAsia="en-GB"/>
        </w:rPr>
      </w:pPr>
      <w:r w:rsidRPr="000E4694">
        <w:rPr>
          <w:rFonts w:ascii="Menlo" w:eastAsia="Times New Roman" w:hAnsi="Menlo" w:cs="Menlo"/>
          <w:color w:val="ABB2BF"/>
          <w:sz w:val="20"/>
          <w:szCs w:val="20"/>
          <w:lang w:eastAsia="en-GB"/>
        </w:rPr>
        <w:t xml:space="preserve">          </w:t>
      </w:r>
      <w:proofErr w:type="spellStart"/>
      <w:r w:rsidRPr="000E4694">
        <w:rPr>
          <w:rFonts w:ascii="Menlo" w:eastAsia="Times New Roman" w:hAnsi="Menlo" w:cs="Menlo"/>
          <w:color w:val="E06C75"/>
          <w:sz w:val="20"/>
          <w:szCs w:val="20"/>
          <w:lang w:eastAsia="en-GB"/>
        </w:rPr>
        <w:t>predicates</w:t>
      </w:r>
      <w:proofErr w:type="spellEnd"/>
      <w:r w:rsidRPr="000E4694">
        <w:rPr>
          <w:rFonts w:ascii="Menlo" w:eastAsia="Times New Roman" w:hAnsi="Menlo" w:cs="Menlo"/>
          <w:color w:val="ABB2BF"/>
          <w:sz w:val="20"/>
          <w:szCs w:val="20"/>
          <w:lang w:eastAsia="en-GB"/>
        </w:rPr>
        <w:t>:</w:t>
      </w:r>
    </w:p>
    <w:p w14:paraId="4BC7CD05" w14:textId="77777777" w:rsidR="00401FA3" w:rsidRPr="000E4694" w:rsidRDefault="00401FA3" w:rsidP="00401FA3">
      <w:pPr>
        <w:shd w:val="clear" w:color="auto" w:fill="282C34"/>
        <w:spacing w:after="0" w:line="270" w:lineRule="atLeast"/>
        <w:ind w:right="4392"/>
        <w:jc w:val="left"/>
        <w:rPr>
          <w:rFonts w:ascii="Menlo" w:eastAsia="Times New Roman" w:hAnsi="Menlo" w:cs="Menlo"/>
          <w:color w:val="ABB2BF"/>
          <w:sz w:val="20"/>
          <w:szCs w:val="20"/>
          <w:lang w:eastAsia="en-GB"/>
        </w:rPr>
      </w:pPr>
      <w:r w:rsidRPr="000E4694">
        <w:rPr>
          <w:rFonts w:ascii="Menlo" w:eastAsia="Times New Roman" w:hAnsi="Menlo" w:cs="Menlo"/>
          <w:color w:val="ABB2BF"/>
          <w:sz w:val="20"/>
          <w:szCs w:val="20"/>
          <w:lang w:eastAsia="en-GB"/>
        </w:rPr>
        <w:t xml:space="preserve">            - </w:t>
      </w:r>
      <w:r w:rsidRPr="000E4694">
        <w:rPr>
          <w:rFonts w:ascii="Menlo" w:eastAsia="Times New Roman" w:hAnsi="Menlo" w:cs="Menlo"/>
          <w:color w:val="98C379"/>
          <w:sz w:val="20"/>
          <w:szCs w:val="20"/>
          <w:lang w:eastAsia="en-GB"/>
        </w:rPr>
        <w:t>Path=/iot/**</w:t>
      </w:r>
    </w:p>
    <w:p w14:paraId="4B1117D3" w14:textId="77777777" w:rsidR="00401FA3" w:rsidRPr="000E4694" w:rsidRDefault="00401FA3" w:rsidP="00401FA3">
      <w:pPr>
        <w:shd w:val="clear" w:color="auto" w:fill="282C34"/>
        <w:spacing w:after="0" w:line="270" w:lineRule="atLeast"/>
        <w:ind w:right="4392"/>
        <w:jc w:val="left"/>
        <w:rPr>
          <w:rFonts w:ascii="Menlo" w:eastAsia="Times New Roman" w:hAnsi="Menlo" w:cs="Menlo"/>
          <w:color w:val="ABB2BF"/>
          <w:sz w:val="20"/>
          <w:szCs w:val="20"/>
          <w:lang w:eastAsia="en-GB"/>
        </w:rPr>
      </w:pPr>
      <w:r w:rsidRPr="000E4694">
        <w:rPr>
          <w:rFonts w:ascii="Menlo" w:eastAsia="Times New Roman" w:hAnsi="Menlo" w:cs="Menlo"/>
          <w:color w:val="ABB2BF"/>
          <w:sz w:val="20"/>
          <w:szCs w:val="20"/>
          <w:lang w:eastAsia="en-GB"/>
        </w:rPr>
        <w:t xml:space="preserve">          </w:t>
      </w:r>
      <w:proofErr w:type="spellStart"/>
      <w:r w:rsidRPr="000E4694">
        <w:rPr>
          <w:rFonts w:ascii="Menlo" w:eastAsia="Times New Roman" w:hAnsi="Menlo" w:cs="Menlo"/>
          <w:color w:val="E06C75"/>
          <w:sz w:val="20"/>
          <w:szCs w:val="20"/>
          <w:lang w:eastAsia="en-GB"/>
        </w:rPr>
        <w:t>filters</w:t>
      </w:r>
      <w:proofErr w:type="spellEnd"/>
      <w:r w:rsidRPr="000E4694">
        <w:rPr>
          <w:rFonts w:ascii="Menlo" w:eastAsia="Times New Roman" w:hAnsi="Menlo" w:cs="Menlo"/>
          <w:color w:val="ABB2BF"/>
          <w:sz w:val="20"/>
          <w:szCs w:val="20"/>
          <w:lang w:eastAsia="en-GB"/>
        </w:rPr>
        <w:t>:</w:t>
      </w:r>
    </w:p>
    <w:p w14:paraId="69CBDFC7" w14:textId="77777777" w:rsidR="00401FA3" w:rsidRPr="000E4694" w:rsidRDefault="00401FA3" w:rsidP="00401FA3">
      <w:pPr>
        <w:shd w:val="clear" w:color="auto" w:fill="282C34"/>
        <w:spacing w:after="0" w:line="270" w:lineRule="atLeast"/>
        <w:ind w:right="4392"/>
        <w:jc w:val="left"/>
        <w:rPr>
          <w:rFonts w:ascii="Menlo" w:eastAsia="Times New Roman" w:hAnsi="Menlo" w:cs="Menlo"/>
          <w:color w:val="98C379"/>
          <w:sz w:val="20"/>
          <w:szCs w:val="20"/>
          <w:lang w:eastAsia="en-GB"/>
        </w:rPr>
      </w:pPr>
      <w:r w:rsidRPr="000E4694">
        <w:rPr>
          <w:rFonts w:ascii="Menlo" w:eastAsia="Times New Roman" w:hAnsi="Menlo" w:cs="Menlo"/>
          <w:color w:val="ABB2BF"/>
          <w:sz w:val="20"/>
          <w:szCs w:val="20"/>
          <w:lang w:eastAsia="en-GB"/>
        </w:rPr>
        <w:t xml:space="preserve">            - </w:t>
      </w:r>
      <w:proofErr w:type="spellStart"/>
      <w:r w:rsidRPr="000E4694">
        <w:rPr>
          <w:rFonts w:ascii="Menlo" w:eastAsia="Times New Roman" w:hAnsi="Menlo" w:cs="Menlo"/>
          <w:color w:val="98C379"/>
          <w:sz w:val="20"/>
          <w:szCs w:val="20"/>
          <w:lang w:eastAsia="en-GB"/>
        </w:rPr>
        <w:t>StripPrefix</w:t>
      </w:r>
      <w:proofErr w:type="spellEnd"/>
      <w:r w:rsidRPr="000E4694">
        <w:rPr>
          <w:rFonts w:ascii="Menlo" w:eastAsia="Times New Roman" w:hAnsi="Menlo" w:cs="Menlo"/>
          <w:color w:val="98C379"/>
          <w:sz w:val="20"/>
          <w:szCs w:val="20"/>
          <w:lang w:eastAsia="en-GB"/>
        </w:rPr>
        <w:t>=1</w:t>
      </w:r>
      <w:r>
        <w:rPr>
          <w:rFonts w:ascii="Menlo" w:eastAsia="Times New Roman" w:hAnsi="Menlo" w:cs="Menlo"/>
          <w:color w:val="98C379"/>
          <w:sz w:val="20"/>
          <w:szCs w:val="20"/>
          <w:lang w:eastAsia="en-GB"/>
        </w:rPr>
        <w:t xml:space="preserve"> </w:t>
      </w:r>
    </w:p>
    <w:p w14:paraId="4D54C53C" w14:textId="77777777" w:rsidR="00401FA3" w:rsidRDefault="00401FA3" w:rsidP="00401FA3">
      <w:pPr>
        <w:keepNext/>
        <w:jc w:val="center"/>
      </w:pPr>
    </w:p>
    <w:p w14:paraId="481F76DF" w14:textId="77777777" w:rsidR="00401FA3" w:rsidRPr="00335252" w:rsidRDefault="00401FA3" w:rsidP="00401FA3">
      <w:pPr>
        <w:keepNext/>
        <w:jc w:val="center"/>
      </w:pPr>
    </w:p>
    <w:p w14:paraId="7A202E50" w14:textId="77777777" w:rsidR="00401FA3" w:rsidRDefault="00401FA3" w:rsidP="00401FA3">
      <w:pPr>
        <w:pStyle w:val="Caption"/>
        <w:jc w:val="center"/>
      </w:pPr>
    </w:p>
    <w:p w14:paraId="1D862563" w14:textId="77777777" w:rsidR="00401FA3" w:rsidRDefault="00401FA3" w:rsidP="00401FA3">
      <w:pPr>
        <w:pStyle w:val="Caption"/>
        <w:jc w:val="center"/>
      </w:pPr>
    </w:p>
    <w:p w14:paraId="594A9DB6" w14:textId="5AAE3446" w:rsidR="00401FA3" w:rsidRDefault="00401FA3" w:rsidP="00401FA3">
      <w:pPr>
        <w:ind w:firstLine="708"/>
        <w:rPr>
          <w:rFonts w:ascii="Times New Roman" w:hAnsi="Times New Roman" w:cs="Times New Roman"/>
          <w:sz w:val="24"/>
          <w:szCs w:val="24"/>
        </w:rPr>
      </w:pPr>
      <w:r w:rsidRPr="00335252">
        <w:rPr>
          <w:rFonts w:ascii="Times New Roman" w:hAnsi="Times New Roman" w:cs="Times New Roman"/>
          <w:sz w:val="24"/>
          <w:szCs w:val="24"/>
        </w:rPr>
        <w:lastRenderedPageBreak/>
        <w:t xml:space="preserve">Partea de rutare este implementată folosind Spring Cloud Gateway, însă și alte microservicii destinate infrastructurii a trebuit să fie adăugate. Printre acestea se numără un microserviciu de Service Discovery, dar și un microserviciu destinat servirii de configurații dintr-un </w:t>
      </w:r>
      <w:r w:rsidRPr="00AD6FCB">
        <w:rPr>
          <w:rFonts w:ascii="Times New Roman" w:hAnsi="Times New Roman" w:cs="Times New Roman"/>
          <w:i/>
          <w:iCs/>
          <w:sz w:val="24"/>
          <w:szCs w:val="24"/>
        </w:rPr>
        <w:t>repository</w:t>
      </w:r>
      <w:r w:rsidRPr="00335252">
        <w:rPr>
          <w:rFonts w:ascii="Times New Roman" w:hAnsi="Times New Roman" w:cs="Times New Roman"/>
          <w:sz w:val="24"/>
          <w:szCs w:val="24"/>
        </w:rPr>
        <w:t xml:space="preserve"> de GitHub.</w:t>
      </w:r>
    </w:p>
    <w:p w14:paraId="1E913E8A" w14:textId="22947937" w:rsidR="00401FA3" w:rsidRPr="00335252" w:rsidRDefault="00401FA3" w:rsidP="00401FA3">
      <w:pPr>
        <w:ind w:firstLine="708"/>
        <w:rPr>
          <w:rFonts w:ascii="Times New Roman" w:hAnsi="Times New Roman" w:cs="Times New Roman"/>
          <w:sz w:val="24"/>
          <w:szCs w:val="24"/>
        </w:rPr>
      </w:pPr>
      <w:r w:rsidRPr="00335252">
        <w:rPr>
          <w:rFonts w:ascii="Times New Roman" w:hAnsi="Times New Roman" w:cs="Times New Roman"/>
          <w:sz w:val="24"/>
          <w:szCs w:val="24"/>
        </w:rPr>
        <w:t xml:space="preserve">Un alt aspect notabil aparținând infrastructurii </w:t>
      </w:r>
      <w:r>
        <w:rPr>
          <w:rFonts w:ascii="Times New Roman" w:hAnsi="Times New Roman" w:cs="Times New Roman"/>
          <w:sz w:val="24"/>
          <w:szCs w:val="24"/>
        </w:rPr>
        <w:t>îl</w:t>
      </w:r>
      <w:r w:rsidRPr="00335252">
        <w:rPr>
          <w:rFonts w:ascii="Times New Roman" w:hAnsi="Times New Roman" w:cs="Times New Roman"/>
          <w:sz w:val="24"/>
          <w:szCs w:val="24"/>
        </w:rPr>
        <w:t xml:space="preserve"> constituie </w:t>
      </w:r>
      <w:r w:rsidR="00135DA4">
        <w:rPr>
          <w:rFonts w:ascii="Times New Roman" w:hAnsi="Times New Roman" w:cs="Times New Roman"/>
          <w:sz w:val="24"/>
          <w:szCs w:val="24"/>
        </w:rPr>
        <w:t xml:space="preserve">utilizarea </w:t>
      </w:r>
      <w:r w:rsidRPr="00335252">
        <w:rPr>
          <w:rFonts w:ascii="Times New Roman" w:hAnsi="Times New Roman" w:cs="Times New Roman"/>
          <w:sz w:val="24"/>
          <w:szCs w:val="24"/>
        </w:rPr>
        <w:t xml:space="preserve">Zipkin, un sistem distribuit de </w:t>
      </w:r>
      <w:r w:rsidRPr="00AD6FCB">
        <w:rPr>
          <w:rFonts w:ascii="Times New Roman" w:hAnsi="Times New Roman" w:cs="Times New Roman"/>
          <w:i/>
          <w:iCs/>
          <w:sz w:val="24"/>
          <w:szCs w:val="24"/>
        </w:rPr>
        <w:t>tracing</w:t>
      </w:r>
      <w:r w:rsidRPr="00335252">
        <w:rPr>
          <w:rFonts w:ascii="Times New Roman" w:hAnsi="Times New Roman" w:cs="Times New Roman"/>
          <w:sz w:val="24"/>
          <w:szCs w:val="24"/>
        </w:rPr>
        <w:t xml:space="preserve"> ce permite o vizualizare</w:t>
      </w:r>
      <w:r w:rsidR="00135DA4">
        <w:rPr>
          <w:rFonts w:ascii="Times New Roman" w:hAnsi="Times New Roman" w:cs="Times New Roman"/>
          <w:sz w:val="24"/>
          <w:szCs w:val="24"/>
        </w:rPr>
        <w:t xml:space="preserve"> </w:t>
      </w:r>
      <w:r w:rsidR="00135DA4" w:rsidRPr="00135DA4">
        <w:rPr>
          <w:rFonts w:ascii="Times New Roman" w:hAnsi="Times New Roman" w:cs="Times New Roman"/>
          <w:sz w:val="24"/>
          <w:szCs w:val="24"/>
        </w:rPr>
        <w:t>mult mai ușoară</w:t>
      </w:r>
      <w:r w:rsidRPr="00335252">
        <w:rPr>
          <w:rFonts w:ascii="Times New Roman" w:hAnsi="Times New Roman" w:cs="Times New Roman"/>
          <w:sz w:val="24"/>
          <w:szCs w:val="24"/>
        </w:rPr>
        <w:t xml:space="preserve"> a cererilor, precum și depanarea problemelor de latență întâlnite. </w:t>
      </w:r>
    </w:p>
    <w:p w14:paraId="4518EB6E" w14:textId="793C3F21" w:rsidR="00401FA3" w:rsidRDefault="00401FA3" w:rsidP="00401FA3">
      <w:pPr>
        <w:ind w:firstLine="708"/>
        <w:rPr>
          <w:rFonts w:ascii="Times New Roman" w:hAnsi="Times New Roman" w:cs="Times New Roman"/>
          <w:sz w:val="24"/>
          <w:szCs w:val="24"/>
        </w:rPr>
      </w:pPr>
      <w:r w:rsidRPr="00335252">
        <w:rPr>
          <w:rFonts w:ascii="Times New Roman" w:hAnsi="Times New Roman" w:cs="Times New Roman"/>
          <w:sz w:val="24"/>
          <w:szCs w:val="24"/>
        </w:rPr>
        <w:t>Librăria Spring Cloud Gateway a fost aleasă în detrimentul altor soluții similare datorită integrării puternice pe care o oferă cu server-ul de Service Discovery Eureka</w:t>
      </w:r>
      <w:r>
        <w:rPr>
          <w:rFonts w:ascii="Times New Roman" w:hAnsi="Times New Roman" w:cs="Times New Roman"/>
          <w:sz w:val="24"/>
          <w:szCs w:val="24"/>
        </w:rPr>
        <w:t>. Acesta</w:t>
      </w:r>
      <w:r w:rsidRPr="00335252">
        <w:rPr>
          <w:rFonts w:ascii="Times New Roman" w:hAnsi="Times New Roman" w:cs="Times New Roman"/>
          <w:sz w:val="24"/>
          <w:szCs w:val="24"/>
        </w:rPr>
        <w:t xml:space="preserve"> permi</w:t>
      </w:r>
      <w:r>
        <w:rPr>
          <w:rFonts w:ascii="Times New Roman" w:hAnsi="Times New Roman" w:cs="Times New Roman"/>
          <w:sz w:val="24"/>
          <w:szCs w:val="24"/>
        </w:rPr>
        <w:t xml:space="preserve">te </w:t>
      </w:r>
      <w:r w:rsidRPr="00335252">
        <w:rPr>
          <w:rFonts w:ascii="Times New Roman" w:hAnsi="Times New Roman" w:cs="Times New Roman"/>
          <w:sz w:val="24"/>
          <w:szCs w:val="24"/>
        </w:rPr>
        <w:t xml:space="preserve">rezolvarea serviciului cu cea mai mică încărcătura pentru a servi cererea, dar și integrarea cu librării ce aplică design </w:t>
      </w:r>
      <w:r w:rsidRPr="00AD6FCB">
        <w:rPr>
          <w:rFonts w:ascii="Times New Roman" w:hAnsi="Times New Roman" w:cs="Times New Roman"/>
          <w:i/>
          <w:iCs/>
          <w:sz w:val="24"/>
          <w:szCs w:val="24"/>
        </w:rPr>
        <w:t>pattern</w:t>
      </w:r>
      <w:r w:rsidRPr="00335252">
        <w:rPr>
          <w:rFonts w:ascii="Times New Roman" w:hAnsi="Times New Roman" w:cs="Times New Roman"/>
          <w:sz w:val="24"/>
          <w:szCs w:val="24"/>
        </w:rPr>
        <w:t xml:space="preserve">-ul Circuit Breaker. Acest </w:t>
      </w:r>
      <w:r w:rsidRPr="00AD6FCB">
        <w:rPr>
          <w:rFonts w:ascii="Times New Roman" w:hAnsi="Times New Roman" w:cs="Times New Roman"/>
          <w:i/>
          <w:iCs/>
          <w:sz w:val="24"/>
          <w:szCs w:val="24"/>
        </w:rPr>
        <w:t>pattern</w:t>
      </w:r>
      <w:r w:rsidRPr="00335252">
        <w:rPr>
          <w:rFonts w:ascii="Times New Roman" w:hAnsi="Times New Roman" w:cs="Times New Roman"/>
          <w:sz w:val="24"/>
          <w:szCs w:val="24"/>
        </w:rPr>
        <w:t xml:space="preserve"> vine in completarea celui de Retry și este util în cazurile în care erorile apar din cauza unor evenimente ce nu pot fi anticipate, permițând folosirea unei metode de </w:t>
      </w:r>
      <w:r w:rsidRPr="00975B3A">
        <w:rPr>
          <w:rFonts w:ascii="Times New Roman" w:hAnsi="Times New Roman" w:cs="Times New Roman"/>
          <w:i/>
          <w:iCs/>
          <w:sz w:val="24"/>
          <w:szCs w:val="24"/>
        </w:rPr>
        <w:t>fallback</w:t>
      </w:r>
      <w:r w:rsidRPr="00335252">
        <w:rPr>
          <w:rFonts w:ascii="Times New Roman" w:hAnsi="Times New Roman" w:cs="Times New Roman"/>
          <w:sz w:val="24"/>
          <w:szCs w:val="24"/>
        </w:rPr>
        <w:t xml:space="preserve"> în caz de circuit „deschis”. Librăria Resilience4j a fost aleasă pentru a îndeplini această sarcină, specificând un </w:t>
      </w:r>
      <w:r w:rsidRPr="00AD6FCB">
        <w:rPr>
          <w:rFonts w:ascii="Times New Roman" w:hAnsi="Times New Roman" w:cs="Times New Roman"/>
          <w:i/>
          <w:iCs/>
          <w:sz w:val="24"/>
          <w:szCs w:val="24"/>
        </w:rPr>
        <w:t>circuit breaker</w:t>
      </w:r>
      <w:r w:rsidRPr="00335252">
        <w:rPr>
          <w:rFonts w:ascii="Times New Roman" w:hAnsi="Times New Roman" w:cs="Times New Roman"/>
          <w:sz w:val="24"/>
          <w:szCs w:val="24"/>
        </w:rPr>
        <w:t xml:space="preserve"> pentru fiecare cale disponibilă. Ca și client de Service Discovery, </w:t>
      </w:r>
      <w:r w:rsidRPr="00975B3A">
        <w:rPr>
          <w:rFonts w:ascii="Times New Roman" w:hAnsi="Times New Roman" w:cs="Times New Roman"/>
          <w:i/>
          <w:iCs/>
          <w:sz w:val="24"/>
          <w:szCs w:val="24"/>
        </w:rPr>
        <w:t>starter</w:t>
      </w:r>
      <w:r w:rsidRPr="00335252">
        <w:rPr>
          <w:rFonts w:ascii="Times New Roman" w:hAnsi="Times New Roman" w:cs="Times New Roman"/>
          <w:sz w:val="24"/>
          <w:szCs w:val="24"/>
        </w:rPr>
        <w:t xml:space="preserve">-ul Netflix Eureka Client a fost folosit, configurarea acestuia făcându-se prin intermediul fișierului YAML, specificând URL-ul serverului, în speță microserviciul de Service Discovery, dar și faptul că acest client n-ar trebui să se înregistreze server-ului. Pentru o mai rapidă rutare a cererilor către serviciul destinație, URL-urile rezolvate de Eureka sunt păstrate într-un </w:t>
      </w:r>
      <w:r w:rsidRPr="00AD6FCB">
        <w:rPr>
          <w:rFonts w:ascii="Times New Roman" w:hAnsi="Times New Roman" w:cs="Times New Roman"/>
          <w:i/>
          <w:iCs/>
          <w:sz w:val="24"/>
          <w:szCs w:val="24"/>
        </w:rPr>
        <w:t>cache</w:t>
      </w:r>
      <w:r w:rsidRPr="00335252">
        <w:rPr>
          <w:rFonts w:ascii="Times New Roman" w:hAnsi="Times New Roman" w:cs="Times New Roman"/>
          <w:sz w:val="24"/>
          <w:szCs w:val="24"/>
        </w:rPr>
        <w:t xml:space="preserve"> </w:t>
      </w:r>
      <w:r w:rsidR="00E4494F">
        <w:rPr>
          <w:rFonts w:ascii="Times New Roman" w:hAnsi="Times New Roman" w:cs="Times New Roman"/>
          <w:sz w:val="24"/>
          <w:szCs w:val="24"/>
        </w:rPr>
        <w:t xml:space="preserve">gestionat </w:t>
      </w:r>
      <w:r w:rsidRPr="00335252">
        <w:rPr>
          <w:rFonts w:ascii="Times New Roman" w:hAnsi="Times New Roman" w:cs="Times New Roman"/>
          <w:sz w:val="24"/>
          <w:szCs w:val="24"/>
        </w:rPr>
        <w:t xml:space="preserve">prin </w:t>
      </w:r>
      <w:r w:rsidR="00975B3A">
        <w:rPr>
          <w:rFonts w:ascii="Times New Roman" w:hAnsi="Times New Roman" w:cs="Times New Roman"/>
          <w:sz w:val="24"/>
          <w:szCs w:val="24"/>
        </w:rPr>
        <w:t>abstractizarea</w:t>
      </w:r>
      <w:r w:rsidRPr="00335252">
        <w:rPr>
          <w:rFonts w:ascii="Times New Roman" w:hAnsi="Times New Roman" w:cs="Times New Roman"/>
          <w:sz w:val="24"/>
          <w:szCs w:val="24"/>
        </w:rPr>
        <w:t xml:space="preserve"> specifică Spring oferind implementarea concretă Caffeine injectată în context prin intermediul unui </w:t>
      </w:r>
      <w:r w:rsidRPr="00AD6FCB">
        <w:rPr>
          <w:rFonts w:ascii="Times New Roman" w:hAnsi="Times New Roman" w:cs="Times New Roman"/>
          <w:i/>
          <w:iCs/>
          <w:sz w:val="24"/>
          <w:szCs w:val="24"/>
        </w:rPr>
        <w:t>Bean</w:t>
      </w:r>
      <w:r w:rsidRPr="00335252">
        <w:rPr>
          <w:rFonts w:ascii="Times New Roman" w:hAnsi="Times New Roman" w:cs="Times New Roman"/>
          <w:sz w:val="24"/>
          <w:szCs w:val="24"/>
        </w:rPr>
        <w:t>.</w:t>
      </w:r>
    </w:p>
    <w:p w14:paraId="174ECB3A" w14:textId="368C6953" w:rsidR="009919C9" w:rsidRPr="00335252" w:rsidRDefault="009919C9" w:rsidP="00505EFE">
      <w:pPr>
        <w:ind w:firstLine="708"/>
        <w:rPr>
          <w:rFonts w:ascii="Times New Roman" w:hAnsi="Times New Roman" w:cs="Times New Roman"/>
          <w:sz w:val="24"/>
          <w:szCs w:val="24"/>
        </w:rPr>
      </w:pPr>
      <w:r>
        <w:rPr>
          <w:rFonts w:ascii="Times New Roman" w:hAnsi="Times New Roman" w:cs="Times New Roman"/>
          <w:sz w:val="24"/>
          <w:szCs w:val="24"/>
        </w:rPr>
        <w:t xml:space="preserve">Următoarea secvență de cod reprezintă </w:t>
      </w:r>
      <w:r w:rsidR="00505EFE">
        <w:rPr>
          <w:rFonts w:ascii="Times New Roman" w:hAnsi="Times New Roman" w:cs="Times New Roman"/>
          <w:sz w:val="24"/>
          <w:szCs w:val="24"/>
        </w:rPr>
        <w:t xml:space="preserve">configurarea </w:t>
      </w:r>
      <w:r w:rsidR="00505EFE" w:rsidRPr="00505EFE">
        <w:rPr>
          <w:rFonts w:ascii="Times New Roman" w:hAnsi="Times New Roman" w:cs="Times New Roman"/>
          <w:i/>
          <w:iCs/>
          <w:sz w:val="24"/>
          <w:szCs w:val="24"/>
        </w:rPr>
        <w:t>cache</w:t>
      </w:r>
      <w:r w:rsidR="00505EFE">
        <w:rPr>
          <w:rFonts w:ascii="Times New Roman" w:hAnsi="Times New Roman" w:cs="Times New Roman"/>
          <w:sz w:val="24"/>
          <w:szCs w:val="24"/>
        </w:rPr>
        <w:t xml:space="preserve">-ului din </w:t>
      </w:r>
      <w:r w:rsidR="00505EFE" w:rsidRPr="00505EFE">
        <w:rPr>
          <w:rFonts w:ascii="Times New Roman" w:hAnsi="Times New Roman" w:cs="Times New Roman"/>
          <w:i/>
          <w:iCs/>
          <w:sz w:val="24"/>
          <w:szCs w:val="24"/>
        </w:rPr>
        <w:t>Cloud</w:t>
      </w:r>
      <w:r w:rsidR="00505EFE">
        <w:rPr>
          <w:rFonts w:ascii="Times New Roman" w:hAnsi="Times New Roman" w:cs="Times New Roman"/>
          <w:sz w:val="24"/>
          <w:szCs w:val="24"/>
        </w:rPr>
        <w:t xml:space="preserve"> </w:t>
      </w:r>
      <w:r w:rsidR="00505EFE" w:rsidRPr="00505EFE">
        <w:rPr>
          <w:rFonts w:ascii="Times New Roman" w:hAnsi="Times New Roman" w:cs="Times New Roman"/>
          <w:i/>
          <w:iCs/>
          <w:sz w:val="24"/>
          <w:szCs w:val="24"/>
        </w:rPr>
        <w:t>Gateway</w:t>
      </w:r>
      <w:r>
        <w:rPr>
          <w:rFonts w:ascii="Times New Roman" w:hAnsi="Times New Roman" w:cs="Times New Roman"/>
          <w:sz w:val="24"/>
          <w:szCs w:val="24"/>
        </w:rPr>
        <w:t>.</w:t>
      </w:r>
    </w:p>
    <w:p w14:paraId="02639BFE" w14:textId="163464E1" w:rsidR="00401FA3" w:rsidRPr="0096438F" w:rsidRDefault="00401FA3" w:rsidP="0096438F">
      <w:pPr>
        <w:pStyle w:val="HTMLPreformatted"/>
        <w:shd w:val="clear" w:color="auto" w:fill="2B2B2B"/>
        <w:rPr>
          <w:color w:val="A9B7C6"/>
        </w:rPr>
      </w:pPr>
      <w:r>
        <w:rPr>
          <w:color w:val="BBB529"/>
        </w:rPr>
        <w:t>@EnableCaching</w:t>
      </w:r>
      <w:r>
        <w:rPr>
          <w:color w:val="BBB529"/>
        </w:rPr>
        <w:br/>
        <w:t>@Configuration</w:t>
      </w:r>
      <w:r>
        <w:rPr>
          <w:color w:val="BBB529"/>
        </w:rPr>
        <w:br/>
      </w:r>
      <w:r>
        <w:rPr>
          <w:color w:val="CC7832"/>
        </w:rPr>
        <w:t xml:space="preserve">public </w:t>
      </w:r>
      <w:proofErr w:type="spellStart"/>
      <w:r>
        <w:rPr>
          <w:color w:val="CC7832"/>
        </w:rPr>
        <w:t>class</w:t>
      </w:r>
      <w:proofErr w:type="spellEnd"/>
      <w:r>
        <w:rPr>
          <w:color w:val="CC7832"/>
        </w:rPr>
        <w:t xml:space="preserve"> </w:t>
      </w:r>
      <w:proofErr w:type="spellStart"/>
      <w:r>
        <w:rPr>
          <w:color w:val="A9B7C6"/>
        </w:rPr>
        <w:t>CacheConfiguration</w:t>
      </w:r>
      <w:proofErr w:type="spellEnd"/>
      <w:r>
        <w:rPr>
          <w:color w:val="A9B7C6"/>
        </w:rPr>
        <w:t xml:space="preserve"> {</w:t>
      </w:r>
      <w:r>
        <w:rPr>
          <w:color w:val="A9B7C6"/>
        </w:rPr>
        <w:br/>
      </w:r>
      <w:r>
        <w:rPr>
          <w:color w:val="A9B7C6"/>
        </w:rPr>
        <w:br/>
        <w:t xml:space="preserve">    </w:t>
      </w:r>
      <w:r>
        <w:rPr>
          <w:color w:val="BBB529"/>
        </w:rPr>
        <w:t>@Bean</w:t>
      </w:r>
      <w:r>
        <w:rPr>
          <w:color w:val="BBB529"/>
        </w:rPr>
        <w:br/>
        <w:t xml:space="preserve">    </w:t>
      </w:r>
      <w:r>
        <w:rPr>
          <w:color w:val="CC7832"/>
        </w:rPr>
        <w:t xml:space="preserve">public </w:t>
      </w:r>
      <w:r>
        <w:rPr>
          <w:color w:val="A9B7C6"/>
        </w:rPr>
        <w:t>Caffeine&lt;?</w:t>
      </w:r>
      <w:r>
        <w:rPr>
          <w:color w:val="CC7832"/>
        </w:rPr>
        <w:t xml:space="preserve">, </w:t>
      </w:r>
      <w:r>
        <w:rPr>
          <w:color w:val="A9B7C6"/>
        </w:rPr>
        <w:t xml:space="preserve">?&gt; </w:t>
      </w:r>
      <w:proofErr w:type="spellStart"/>
      <w:r>
        <w:rPr>
          <w:color w:val="FFC66D"/>
        </w:rPr>
        <w:t>caffeineConfig</w:t>
      </w:r>
      <w:proofErr w:type="spellEnd"/>
      <w:r>
        <w:rPr>
          <w:color w:val="A9B7C6"/>
        </w:rPr>
        <w:t>() {</w:t>
      </w:r>
      <w:r>
        <w:rPr>
          <w:color w:val="A9B7C6"/>
        </w:rPr>
        <w:br/>
        <w:t xml:space="preserve">        </w:t>
      </w:r>
      <w:proofErr w:type="spellStart"/>
      <w:r>
        <w:rPr>
          <w:color w:val="CC7832"/>
        </w:rPr>
        <w:t>return</w:t>
      </w:r>
      <w:proofErr w:type="spellEnd"/>
      <w:r>
        <w:rPr>
          <w:color w:val="CC7832"/>
        </w:rPr>
        <w:t xml:space="preserve"> </w:t>
      </w:r>
      <w:proofErr w:type="spellStart"/>
      <w:r>
        <w:rPr>
          <w:color w:val="A9B7C6"/>
        </w:rPr>
        <w:t>Caffeine</w:t>
      </w:r>
      <w:proofErr w:type="spellEnd"/>
      <w:r>
        <w:rPr>
          <w:color w:val="A9B7C6"/>
        </w:rPr>
        <w:br/>
        <w:t xml:space="preserve">                .</w:t>
      </w:r>
      <w:proofErr w:type="spellStart"/>
      <w:r>
        <w:rPr>
          <w:i/>
          <w:iCs/>
          <w:color w:val="A9B7C6"/>
        </w:rPr>
        <w:t>newBuilder</w:t>
      </w:r>
      <w:proofErr w:type="spellEnd"/>
      <w:r>
        <w:rPr>
          <w:color w:val="A9B7C6"/>
        </w:rPr>
        <w:t>()</w:t>
      </w:r>
      <w:r>
        <w:rPr>
          <w:color w:val="A9B7C6"/>
        </w:rPr>
        <w:br/>
        <w:t xml:space="preserve">                .</w:t>
      </w:r>
      <w:proofErr w:type="spellStart"/>
      <w:r>
        <w:rPr>
          <w:color w:val="A9B7C6"/>
        </w:rPr>
        <w:t>expireAfterWrite</w:t>
      </w:r>
      <w:proofErr w:type="spellEnd"/>
      <w:r>
        <w:rPr>
          <w:color w:val="A9B7C6"/>
        </w:rPr>
        <w:t>(</w:t>
      </w:r>
      <w:r>
        <w:rPr>
          <w:color w:val="6897BB"/>
        </w:rPr>
        <w:t>10</w:t>
      </w:r>
      <w:r>
        <w:rPr>
          <w:color w:val="CC7832"/>
        </w:rPr>
        <w:t xml:space="preserve">, </w:t>
      </w:r>
      <w:proofErr w:type="spellStart"/>
      <w:r>
        <w:rPr>
          <w:color w:val="A9B7C6"/>
        </w:rPr>
        <w:t>TimeUnit.</w:t>
      </w:r>
      <w:r>
        <w:rPr>
          <w:i/>
          <w:iCs/>
          <w:color w:val="9876AA"/>
        </w:rPr>
        <w:t>MINUTES</w:t>
      </w:r>
      <w:proofErr w:type="spellEnd"/>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BBB529"/>
        </w:rPr>
        <w:t>@Bean</w:t>
      </w:r>
      <w:r>
        <w:rPr>
          <w:color w:val="BBB529"/>
        </w:rPr>
        <w:br/>
        <w:t xml:space="preserve">    </w:t>
      </w:r>
      <w:r>
        <w:rPr>
          <w:color w:val="CC7832"/>
        </w:rPr>
        <w:t xml:space="preserve">public </w:t>
      </w:r>
      <w:proofErr w:type="spellStart"/>
      <w:r>
        <w:rPr>
          <w:color w:val="A9B7C6"/>
        </w:rPr>
        <w:t>CacheManager</w:t>
      </w:r>
      <w:proofErr w:type="spellEnd"/>
      <w:r>
        <w:rPr>
          <w:color w:val="A9B7C6"/>
        </w:rPr>
        <w:t xml:space="preserve"> </w:t>
      </w:r>
      <w:proofErr w:type="spellStart"/>
      <w:r>
        <w:rPr>
          <w:color w:val="FFC66D"/>
        </w:rPr>
        <w:t>cacheManager</w:t>
      </w:r>
      <w:proofErr w:type="spellEnd"/>
      <w:r>
        <w:rPr>
          <w:color w:val="A9B7C6"/>
        </w:rPr>
        <w:t>(</w:t>
      </w:r>
      <w:proofErr w:type="spellStart"/>
      <w:r>
        <w:rPr>
          <w:color w:val="A9B7C6"/>
        </w:rPr>
        <w:t>Caffeine</w:t>
      </w:r>
      <w:proofErr w:type="spellEnd"/>
      <w:r>
        <w:rPr>
          <w:color w:val="A9B7C6"/>
        </w:rPr>
        <w:t>&lt;?</w:t>
      </w:r>
      <w:r>
        <w:rPr>
          <w:color w:val="CC7832"/>
        </w:rPr>
        <w:t xml:space="preserve">, </w:t>
      </w:r>
      <w:r>
        <w:rPr>
          <w:color w:val="A9B7C6"/>
        </w:rPr>
        <w:t xml:space="preserve">?&gt; </w:t>
      </w:r>
      <w:proofErr w:type="spellStart"/>
      <w:r>
        <w:rPr>
          <w:color w:val="A9B7C6"/>
        </w:rPr>
        <w:t>caffeine</w:t>
      </w:r>
      <w:proofErr w:type="spellEnd"/>
      <w:r>
        <w:rPr>
          <w:color w:val="A9B7C6"/>
        </w:rPr>
        <w:t>) {</w:t>
      </w:r>
      <w:r>
        <w:rPr>
          <w:color w:val="A9B7C6"/>
        </w:rPr>
        <w:br/>
        <w:t xml:space="preserve">        </w:t>
      </w:r>
      <w:r>
        <w:rPr>
          <w:color w:val="CC7832"/>
        </w:rPr>
        <w:t xml:space="preserve">var </w:t>
      </w:r>
      <w:proofErr w:type="spellStart"/>
      <w:r>
        <w:rPr>
          <w:color w:val="A9B7C6"/>
        </w:rPr>
        <w:t>cacheManager</w:t>
      </w:r>
      <w:proofErr w:type="spellEnd"/>
      <w:r>
        <w:rPr>
          <w:color w:val="A9B7C6"/>
        </w:rPr>
        <w:t xml:space="preserve"> = </w:t>
      </w:r>
      <w:proofErr w:type="spellStart"/>
      <w:r>
        <w:rPr>
          <w:color w:val="CC7832"/>
        </w:rPr>
        <w:t>new</w:t>
      </w:r>
      <w:proofErr w:type="spellEnd"/>
      <w:r>
        <w:rPr>
          <w:color w:val="CC7832"/>
        </w:rPr>
        <w:t xml:space="preserve"> </w:t>
      </w:r>
      <w:proofErr w:type="spellStart"/>
      <w:r>
        <w:rPr>
          <w:color w:val="A9B7C6"/>
        </w:rPr>
        <w:t>CaffeineCacheManager</w:t>
      </w:r>
      <w:proofErr w:type="spellEnd"/>
      <w:r>
        <w:rPr>
          <w:color w:val="A9B7C6"/>
        </w:rPr>
        <w:t>()</w:t>
      </w:r>
      <w:r>
        <w:rPr>
          <w:color w:val="CC7832"/>
        </w:rPr>
        <w:t>;</w:t>
      </w:r>
      <w:r>
        <w:rPr>
          <w:color w:val="CC7832"/>
        </w:rPr>
        <w:br/>
        <w:t xml:space="preserve">        </w:t>
      </w:r>
      <w:proofErr w:type="spellStart"/>
      <w:r>
        <w:rPr>
          <w:color w:val="A9B7C6"/>
        </w:rPr>
        <w:t>cacheManager.setCaffeine</w:t>
      </w:r>
      <w:proofErr w:type="spellEnd"/>
      <w:r>
        <w:rPr>
          <w:color w:val="A9B7C6"/>
        </w:rPr>
        <w:t>((</w:t>
      </w:r>
      <w:proofErr w:type="spellStart"/>
      <w:r>
        <w:rPr>
          <w:color w:val="A9B7C6"/>
        </w:rPr>
        <w:t>Caffeine</w:t>
      </w:r>
      <w:proofErr w:type="spellEnd"/>
      <w:r>
        <w:rPr>
          <w:color w:val="A9B7C6"/>
        </w:rPr>
        <w:t>&lt;</w:t>
      </w:r>
      <w:proofErr w:type="spellStart"/>
      <w:r>
        <w:rPr>
          <w:color w:val="A9B7C6"/>
        </w:rPr>
        <w:t>Object</w:t>
      </w:r>
      <w:proofErr w:type="spellEnd"/>
      <w:r>
        <w:rPr>
          <w:color w:val="CC7832"/>
        </w:rPr>
        <w:t xml:space="preserve">, </w:t>
      </w:r>
      <w:proofErr w:type="spellStart"/>
      <w:r>
        <w:rPr>
          <w:color w:val="A9B7C6"/>
        </w:rPr>
        <w:t>Object</w:t>
      </w:r>
      <w:proofErr w:type="spellEnd"/>
      <w:r>
        <w:rPr>
          <w:color w:val="A9B7C6"/>
        </w:rPr>
        <w:t xml:space="preserve">&gt;) </w:t>
      </w:r>
      <w:proofErr w:type="spellStart"/>
      <w:r>
        <w:rPr>
          <w:color w:val="A9B7C6"/>
        </w:rPr>
        <w:t>caffeine</w:t>
      </w:r>
      <w:proofErr w:type="spellEnd"/>
      <w:r>
        <w:rPr>
          <w:color w:val="A9B7C6"/>
        </w:rPr>
        <w:t>)</w:t>
      </w:r>
      <w:r>
        <w:rPr>
          <w:color w:val="CC7832"/>
        </w:rPr>
        <w:t>;</w:t>
      </w:r>
      <w:r>
        <w:rPr>
          <w:color w:val="CC7832"/>
        </w:rPr>
        <w:br/>
      </w:r>
      <w:r>
        <w:rPr>
          <w:color w:val="CC7832"/>
        </w:rPr>
        <w:br/>
        <w:t xml:space="preserve">        </w:t>
      </w:r>
      <w:proofErr w:type="spellStart"/>
      <w:r>
        <w:rPr>
          <w:color w:val="CC7832"/>
        </w:rPr>
        <w:t>return</w:t>
      </w:r>
      <w:proofErr w:type="spellEnd"/>
      <w:r>
        <w:rPr>
          <w:color w:val="CC7832"/>
        </w:rPr>
        <w:t xml:space="preserve"> </w:t>
      </w:r>
      <w:proofErr w:type="spellStart"/>
      <w:r>
        <w:rPr>
          <w:color w:val="A9B7C6"/>
        </w:rPr>
        <w:t>cacheManager</w:t>
      </w:r>
      <w:proofErr w:type="spellEnd"/>
      <w:r>
        <w:rPr>
          <w:color w:val="CC7832"/>
        </w:rPr>
        <w:t xml:space="preserve">;    </w:t>
      </w:r>
      <w:r>
        <w:rPr>
          <w:color w:val="A9B7C6"/>
        </w:rPr>
        <w:t>}</w:t>
      </w:r>
      <w:r>
        <w:rPr>
          <w:color w:val="A9B7C6"/>
        </w:rPr>
        <w:br/>
        <w:t>}</w:t>
      </w:r>
    </w:p>
    <w:p w14:paraId="426410E0" w14:textId="77777777" w:rsidR="00401FA3" w:rsidRPr="00E92FA2" w:rsidRDefault="00401FA3" w:rsidP="00401FA3">
      <w:pPr>
        <w:pStyle w:val="Heading3"/>
        <w:rPr>
          <w:rFonts w:ascii="Times New Roman" w:hAnsi="Times New Roman" w:cs="Times New Roman"/>
        </w:rPr>
      </w:pPr>
      <w:bookmarkStart w:id="61" w:name="_Toc106396822"/>
      <w:r w:rsidRPr="00E92FA2">
        <w:rPr>
          <w:rFonts w:ascii="Times New Roman" w:hAnsi="Times New Roman" w:cs="Times New Roman"/>
        </w:rPr>
        <w:lastRenderedPageBreak/>
        <w:t xml:space="preserve">III.5.2. Microserviciul </w:t>
      </w:r>
      <w:r w:rsidRPr="00505EFE">
        <w:rPr>
          <w:rFonts w:ascii="Times New Roman" w:hAnsi="Times New Roman" w:cs="Times New Roman"/>
          <w:i/>
          <w:iCs/>
        </w:rPr>
        <w:t>Config Server</w:t>
      </w:r>
      <w:bookmarkEnd w:id="61"/>
    </w:p>
    <w:p w14:paraId="5F9B1A79" w14:textId="26715417" w:rsidR="00E17768" w:rsidRDefault="00401FA3" w:rsidP="00401FA3">
      <w:pPr>
        <w:rPr>
          <w:rFonts w:ascii="Times New Roman" w:hAnsi="Times New Roman" w:cs="Times New Roman"/>
          <w:sz w:val="24"/>
          <w:szCs w:val="24"/>
        </w:rPr>
      </w:pPr>
      <w:r w:rsidRPr="00335252">
        <w:rPr>
          <w:rFonts w:ascii="Times New Roman" w:hAnsi="Times New Roman" w:cs="Times New Roman"/>
          <w:sz w:val="24"/>
          <w:szCs w:val="24"/>
        </w:rPr>
        <w:tab/>
        <w:t xml:space="preserve">Microserviciul destinat configurațiilor este dezvoltat tot în Spring Boot, folosindu-se de </w:t>
      </w:r>
      <w:r w:rsidRPr="00AD6FCB">
        <w:rPr>
          <w:rFonts w:ascii="Times New Roman" w:hAnsi="Times New Roman" w:cs="Times New Roman"/>
          <w:i/>
          <w:iCs/>
          <w:sz w:val="24"/>
          <w:szCs w:val="24"/>
        </w:rPr>
        <w:t>starter</w:t>
      </w:r>
      <w:r w:rsidRPr="00335252">
        <w:rPr>
          <w:rFonts w:ascii="Times New Roman" w:hAnsi="Times New Roman" w:cs="Times New Roman"/>
          <w:sz w:val="24"/>
          <w:szCs w:val="24"/>
        </w:rPr>
        <w:t xml:space="preserve">-ul Spring Cloud Config Server. Acesta folosește fișierul de configurare pentru a-și extrage informațiile necesare creării unui server ce încarcă în timp real din GitHub fișiere YAML ce urmează a fi servite către alte microservicii. Pentru rezolvarea fișierului corect, formatul </w:t>
      </w:r>
      <w:r w:rsidRPr="00335252">
        <w:rPr>
          <w:rFonts w:ascii="Times New Roman" w:hAnsi="Times New Roman" w:cs="Times New Roman"/>
          <w:i/>
          <w:iCs/>
          <w:sz w:val="24"/>
          <w:szCs w:val="24"/>
        </w:rPr>
        <w:t xml:space="preserve">nume-profil.yml </w:t>
      </w:r>
      <w:r w:rsidRPr="00335252">
        <w:rPr>
          <w:rFonts w:ascii="Times New Roman" w:hAnsi="Times New Roman" w:cs="Times New Roman"/>
          <w:sz w:val="24"/>
          <w:szCs w:val="24"/>
        </w:rPr>
        <w:t xml:space="preserve">trebuie să fie folosit, exemplul fiind </w:t>
      </w:r>
      <w:r w:rsidRPr="00335252">
        <w:rPr>
          <w:rFonts w:ascii="Times New Roman" w:hAnsi="Times New Roman" w:cs="Times New Roman"/>
          <w:i/>
          <w:iCs/>
          <w:sz w:val="24"/>
          <w:szCs w:val="24"/>
        </w:rPr>
        <w:t>gateway-prod.yml</w:t>
      </w:r>
      <w:r w:rsidRPr="00335252">
        <w:rPr>
          <w:rFonts w:ascii="Times New Roman" w:hAnsi="Times New Roman" w:cs="Times New Roman"/>
          <w:sz w:val="24"/>
          <w:szCs w:val="24"/>
        </w:rPr>
        <w:t xml:space="preserve">, unde </w:t>
      </w:r>
      <w:r w:rsidRPr="00335252">
        <w:rPr>
          <w:rFonts w:ascii="Times New Roman" w:hAnsi="Times New Roman" w:cs="Times New Roman"/>
          <w:i/>
          <w:iCs/>
          <w:sz w:val="24"/>
          <w:szCs w:val="24"/>
        </w:rPr>
        <w:t xml:space="preserve">prod </w:t>
      </w:r>
      <w:r w:rsidRPr="00335252">
        <w:rPr>
          <w:rFonts w:ascii="Times New Roman" w:hAnsi="Times New Roman" w:cs="Times New Roman"/>
          <w:sz w:val="24"/>
          <w:szCs w:val="24"/>
        </w:rPr>
        <w:t xml:space="preserve">este numele profilului. Pentru a evita eventualele probleme asociate pornirii multiplelor servicii, portul 8800 a fost folosit. Concret, fișierele de configurare pentru fiecare microserviciu au fost încărcate într-un </w:t>
      </w:r>
      <w:r w:rsidRPr="00AD6FCB">
        <w:rPr>
          <w:rFonts w:ascii="Times New Roman" w:hAnsi="Times New Roman" w:cs="Times New Roman"/>
          <w:i/>
          <w:iCs/>
          <w:sz w:val="24"/>
          <w:szCs w:val="24"/>
        </w:rPr>
        <w:t>repository</w:t>
      </w:r>
      <w:r w:rsidRPr="00335252">
        <w:rPr>
          <w:rFonts w:ascii="Times New Roman" w:hAnsi="Times New Roman" w:cs="Times New Roman"/>
          <w:sz w:val="24"/>
          <w:szCs w:val="24"/>
        </w:rPr>
        <w:t xml:space="preserve"> privat, iar credențialele de autentificare au fost plasate în fișierul </w:t>
      </w:r>
      <w:r w:rsidRPr="00335252">
        <w:rPr>
          <w:rFonts w:ascii="Times New Roman" w:hAnsi="Times New Roman" w:cs="Times New Roman"/>
          <w:i/>
          <w:iCs/>
          <w:sz w:val="24"/>
          <w:szCs w:val="24"/>
        </w:rPr>
        <w:t xml:space="preserve">application-prod.yml </w:t>
      </w:r>
      <w:r w:rsidRPr="00335252">
        <w:rPr>
          <w:rFonts w:ascii="Times New Roman" w:hAnsi="Times New Roman" w:cs="Times New Roman"/>
          <w:sz w:val="24"/>
          <w:szCs w:val="24"/>
        </w:rPr>
        <w:t xml:space="preserve">ca și nume de utilizator și </w:t>
      </w:r>
      <w:r w:rsidRPr="00AD6FCB">
        <w:rPr>
          <w:rFonts w:ascii="Times New Roman" w:hAnsi="Times New Roman" w:cs="Times New Roman"/>
          <w:i/>
          <w:iCs/>
          <w:sz w:val="24"/>
          <w:szCs w:val="24"/>
        </w:rPr>
        <w:t>token</w:t>
      </w:r>
      <w:r w:rsidRPr="00335252">
        <w:rPr>
          <w:rFonts w:ascii="Times New Roman" w:hAnsi="Times New Roman" w:cs="Times New Roman"/>
          <w:sz w:val="24"/>
          <w:szCs w:val="24"/>
        </w:rPr>
        <w:t xml:space="preserve"> de acces generat prin intermediul setărilor destinate dezvoltatorilor din cadrul interfeței </w:t>
      </w:r>
      <w:r w:rsidRPr="00AD6FCB">
        <w:rPr>
          <w:rFonts w:ascii="Times New Roman" w:hAnsi="Times New Roman" w:cs="Times New Roman"/>
          <w:i/>
          <w:iCs/>
          <w:sz w:val="24"/>
          <w:szCs w:val="24"/>
        </w:rPr>
        <w:t>web</w:t>
      </w:r>
      <w:r w:rsidRPr="00335252">
        <w:rPr>
          <w:rFonts w:ascii="Times New Roman" w:hAnsi="Times New Roman" w:cs="Times New Roman"/>
          <w:sz w:val="24"/>
          <w:szCs w:val="24"/>
        </w:rPr>
        <w:t xml:space="preserve">. </w:t>
      </w:r>
    </w:p>
    <w:p w14:paraId="509EC55C" w14:textId="77777777" w:rsidR="00401FA3" w:rsidRPr="00E92FA2" w:rsidRDefault="00401FA3" w:rsidP="00401FA3">
      <w:pPr>
        <w:pStyle w:val="Heading3"/>
        <w:rPr>
          <w:rFonts w:ascii="Times New Roman" w:hAnsi="Times New Roman" w:cs="Times New Roman"/>
        </w:rPr>
      </w:pPr>
      <w:bookmarkStart w:id="62" w:name="_Toc106396823"/>
      <w:r w:rsidRPr="00E92FA2">
        <w:rPr>
          <w:rFonts w:ascii="Times New Roman" w:hAnsi="Times New Roman" w:cs="Times New Roman"/>
        </w:rPr>
        <w:t xml:space="preserve">III.5.3. Microserviciul </w:t>
      </w:r>
      <w:r w:rsidRPr="00505EFE">
        <w:rPr>
          <w:rFonts w:ascii="Times New Roman" w:hAnsi="Times New Roman" w:cs="Times New Roman"/>
          <w:i/>
          <w:iCs/>
        </w:rPr>
        <w:t>Service Discovery</w:t>
      </w:r>
      <w:bookmarkEnd w:id="62"/>
    </w:p>
    <w:p w14:paraId="76063C93" w14:textId="4C13280E" w:rsidR="00401FA3" w:rsidRDefault="00401FA3" w:rsidP="00401FA3">
      <w:pPr>
        <w:rPr>
          <w:rFonts w:ascii="Times New Roman" w:hAnsi="Times New Roman" w:cs="Times New Roman"/>
          <w:sz w:val="24"/>
          <w:szCs w:val="24"/>
        </w:rPr>
      </w:pPr>
      <w:r w:rsidRPr="00335252">
        <w:rPr>
          <w:rFonts w:ascii="Times New Roman" w:hAnsi="Times New Roman" w:cs="Times New Roman"/>
          <w:sz w:val="24"/>
          <w:szCs w:val="24"/>
        </w:rPr>
        <w:tab/>
        <w:t xml:space="preserve">Rezolvarea serviciilor la momentul rulării este realizată prin intermediul microserviciului de </w:t>
      </w:r>
      <w:r w:rsidRPr="00505EFE">
        <w:rPr>
          <w:rFonts w:ascii="Times New Roman" w:hAnsi="Times New Roman" w:cs="Times New Roman"/>
          <w:i/>
          <w:iCs/>
          <w:sz w:val="24"/>
          <w:szCs w:val="24"/>
        </w:rPr>
        <w:t>Service Discovery</w:t>
      </w:r>
      <w:r w:rsidR="00A55517">
        <w:rPr>
          <w:rFonts w:ascii="Times New Roman" w:hAnsi="Times New Roman" w:cs="Times New Roman"/>
          <w:sz w:val="24"/>
          <w:szCs w:val="24"/>
        </w:rPr>
        <w:t xml:space="preserve"> </w:t>
      </w:r>
      <w:sdt>
        <w:sdtPr>
          <w:rPr>
            <w:rFonts w:ascii="Times New Roman" w:hAnsi="Times New Roman" w:cs="Times New Roman"/>
            <w:sz w:val="24"/>
            <w:szCs w:val="24"/>
          </w:rPr>
          <w:id w:val="1135913020"/>
          <w:citation/>
        </w:sdtPr>
        <w:sdtEndPr/>
        <w:sdtContent>
          <w:r w:rsidR="00A55517">
            <w:rPr>
              <w:rFonts w:ascii="Times New Roman" w:hAnsi="Times New Roman" w:cs="Times New Roman"/>
              <w:sz w:val="24"/>
              <w:szCs w:val="24"/>
            </w:rPr>
            <w:fldChar w:fldCharType="begin"/>
          </w:r>
          <w:r w:rsidR="008117B5">
            <w:rPr>
              <w:rFonts w:ascii="Times New Roman" w:hAnsi="Times New Roman" w:cs="Times New Roman"/>
              <w:sz w:val="24"/>
              <w:szCs w:val="24"/>
            </w:rPr>
            <w:instrText xml:space="preserve">CITATION bae22 \l 1033 </w:instrText>
          </w:r>
          <w:r w:rsidR="00A55517">
            <w:rPr>
              <w:rFonts w:ascii="Times New Roman" w:hAnsi="Times New Roman" w:cs="Times New Roman"/>
              <w:sz w:val="24"/>
              <w:szCs w:val="24"/>
            </w:rPr>
            <w:fldChar w:fldCharType="separate"/>
          </w:r>
          <w:r w:rsidR="00237586" w:rsidRPr="00237586">
            <w:rPr>
              <w:rFonts w:ascii="Times New Roman" w:hAnsi="Times New Roman" w:cs="Times New Roman"/>
              <w:noProof/>
              <w:sz w:val="24"/>
              <w:szCs w:val="24"/>
            </w:rPr>
            <w:t>[10]</w:t>
          </w:r>
          <w:r w:rsidR="00A55517">
            <w:rPr>
              <w:rFonts w:ascii="Times New Roman" w:hAnsi="Times New Roman" w:cs="Times New Roman"/>
              <w:sz w:val="24"/>
              <w:szCs w:val="24"/>
            </w:rPr>
            <w:fldChar w:fldCharType="end"/>
          </w:r>
        </w:sdtContent>
      </w:sdt>
      <w:r w:rsidRPr="00335252">
        <w:rPr>
          <w:rFonts w:ascii="Times New Roman" w:hAnsi="Times New Roman" w:cs="Times New Roman"/>
          <w:sz w:val="24"/>
          <w:szCs w:val="24"/>
        </w:rPr>
        <w:t xml:space="preserve">, dezvoltat de asemenea în Spring Boot și folosind </w:t>
      </w:r>
      <w:r w:rsidRPr="00AD6FCB">
        <w:rPr>
          <w:rFonts w:ascii="Times New Roman" w:hAnsi="Times New Roman" w:cs="Times New Roman"/>
          <w:i/>
          <w:iCs/>
          <w:sz w:val="24"/>
          <w:szCs w:val="24"/>
        </w:rPr>
        <w:t>starter</w:t>
      </w:r>
      <w:r w:rsidRPr="00335252">
        <w:rPr>
          <w:rFonts w:ascii="Times New Roman" w:hAnsi="Times New Roman" w:cs="Times New Roman"/>
          <w:sz w:val="24"/>
          <w:szCs w:val="24"/>
        </w:rPr>
        <w:t xml:space="preserve">-ul Netflix Eureka Server. Având în vedere existența server-ului de configurări, </w:t>
      </w:r>
      <w:r>
        <w:rPr>
          <w:rFonts w:ascii="Times New Roman" w:hAnsi="Times New Roman" w:cs="Times New Roman"/>
          <w:sz w:val="24"/>
          <w:szCs w:val="24"/>
        </w:rPr>
        <w:t>configurarea</w:t>
      </w:r>
      <w:r w:rsidRPr="00335252">
        <w:rPr>
          <w:rFonts w:ascii="Times New Roman" w:hAnsi="Times New Roman" w:cs="Times New Roman"/>
          <w:sz w:val="24"/>
          <w:szCs w:val="24"/>
        </w:rPr>
        <w:t xml:space="preserve"> este încărcată la momentul inițializării, declarând în fișierul împachetat cu microserviciul doar numele aplicației și URL-ul serverului. În cadrul fișierului servit din </w:t>
      </w:r>
      <w:r w:rsidRPr="00AD6FCB">
        <w:rPr>
          <w:rFonts w:ascii="Times New Roman" w:hAnsi="Times New Roman" w:cs="Times New Roman"/>
          <w:i/>
          <w:iCs/>
          <w:sz w:val="24"/>
          <w:szCs w:val="24"/>
        </w:rPr>
        <w:t>repository</w:t>
      </w:r>
      <w:r w:rsidRPr="00335252">
        <w:rPr>
          <w:rFonts w:ascii="Times New Roman" w:hAnsi="Times New Roman" w:cs="Times New Roman"/>
          <w:sz w:val="24"/>
          <w:szCs w:val="24"/>
        </w:rPr>
        <w:t xml:space="preserve">-ul de GitHub, </w:t>
      </w:r>
      <w:r w:rsidRPr="00DA1F55">
        <w:rPr>
          <w:rFonts w:ascii="Times New Roman" w:hAnsi="Times New Roman" w:cs="Times New Roman"/>
          <w:i/>
          <w:iCs/>
          <w:sz w:val="24"/>
          <w:szCs w:val="24"/>
        </w:rPr>
        <w:t>portul</w:t>
      </w:r>
      <w:r w:rsidRPr="00335252">
        <w:rPr>
          <w:rFonts w:ascii="Times New Roman" w:hAnsi="Times New Roman" w:cs="Times New Roman"/>
          <w:sz w:val="24"/>
          <w:szCs w:val="24"/>
        </w:rPr>
        <w:t xml:space="preserve"> a fost setat să fie 8761, iar clientul de Eureka configurat pentru a evita înregistrarea serverului.</w:t>
      </w:r>
    </w:p>
    <w:p w14:paraId="277CF4DC" w14:textId="6F7938B4" w:rsidR="00505EFE" w:rsidRPr="00335252" w:rsidRDefault="00505EFE" w:rsidP="00505EFE">
      <w:pPr>
        <w:ind w:firstLine="708"/>
        <w:rPr>
          <w:rFonts w:ascii="Times New Roman" w:hAnsi="Times New Roman" w:cs="Times New Roman"/>
          <w:sz w:val="24"/>
          <w:szCs w:val="24"/>
        </w:rPr>
      </w:pPr>
      <w:r>
        <w:rPr>
          <w:rFonts w:ascii="Times New Roman" w:hAnsi="Times New Roman" w:cs="Times New Roman"/>
          <w:sz w:val="24"/>
          <w:szCs w:val="24"/>
        </w:rPr>
        <w:t xml:space="preserve">Următoarea secvență de cod reprezintă configurarea microserviciului de </w:t>
      </w:r>
      <w:r w:rsidRPr="00505EFE">
        <w:rPr>
          <w:rFonts w:ascii="Times New Roman" w:hAnsi="Times New Roman" w:cs="Times New Roman"/>
          <w:i/>
          <w:iCs/>
          <w:sz w:val="24"/>
          <w:szCs w:val="24"/>
        </w:rPr>
        <w:t>Service Discovery</w:t>
      </w:r>
      <w:r>
        <w:rPr>
          <w:rFonts w:ascii="Times New Roman" w:hAnsi="Times New Roman" w:cs="Times New Roman"/>
          <w:sz w:val="24"/>
          <w:szCs w:val="24"/>
        </w:rPr>
        <w:t>.</w:t>
      </w:r>
    </w:p>
    <w:p w14:paraId="684ED1A8" w14:textId="77777777" w:rsidR="00401FA3" w:rsidRPr="00382D43" w:rsidRDefault="00401FA3" w:rsidP="00401FA3">
      <w:pPr>
        <w:shd w:val="clear" w:color="auto" w:fill="282C34"/>
        <w:spacing w:after="0" w:line="270" w:lineRule="atLeast"/>
        <w:jc w:val="left"/>
        <w:rPr>
          <w:rFonts w:ascii="Menlo" w:eastAsia="Times New Roman" w:hAnsi="Menlo" w:cs="Menlo"/>
          <w:color w:val="ABB2BF"/>
          <w:sz w:val="18"/>
          <w:szCs w:val="18"/>
          <w:lang w:eastAsia="en-GB"/>
        </w:rPr>
      </w:pPr>
      <w:proofErr w:type="spellStart"/>
      <w:r w:rsidRPr="00382D43">
        <w:rPr>
          <w:rFonts w:ascii="Menlo" w:eastAsia="Times New Roman" w:hAnsi="Menlo" w:cs="Menlo"/>
          <w:color w:val="E06C75"/>
          <w:sz w:val="18"/>
          <w:szCs w:val="18"/>
          <w:lang w:eastAsia="en-GB"/>
        </w:rPr>
        <w:t>spring</w:t>
      </w:r>
      <w:proofErr w:type="spellEnd"/>
      <w:r w:rsidRPr="00382D43">
        <w:rPr>
          <w:rFonts w:ascii="Menlo" w:eastAsia="Times New Roman" w:hAnsi="Menlo" w:cs="Menlo"/>
          <w:color w:val="ABB2BF"/>
          <w:sz w:val="18"/>
          <w:szCs w:val="18"/>
          <w:lang w:eastAsia="en-GB"/>
        </w:rPr>
        <w:t>:</w:t>
      </w:r>
    </w:p>
    <w:p w14:paraId="32CDF66B" w14:textId="77777777" w:rsidR="00401FA3" w:rsidRPr="00382D43" w:rsidRDefault="00401FA3" w:rsidP="00401FA3">
      <w:pPr>
        <w:shd w:val="clear" w:color="auto" w:fill="282C34"/>
        <w:spacing w:after="0" w:line="270" w:lineRule="atLeast"/>
        <w:jc w:val="left"/>
        <w:rPr>
          <w:rFonts w:ascii="Menlo" w:eastAsia="Times New Roman" w:hAnsi="Menlo" w:cs="Menlo"/>
          <w:color w:val="ABB2BF"/>
          <w:sz w:val="18"/>
          <w:szCs w:val="18"/>
          <w:lang w:eastAsia="en-GB"/>
        </w:rPr>
      </w:pPr>
      <w:r w:rsidRPr="00382D43">
        <w:rPr>
          <w:rFonts w:ascii="Menlo" w:eastAsia="Times New Roman" w:hAnsi="Menlo" w:cs="Menlo"/>
          <w:color w:val="ABB2BF"/>
          <w:sz w:val="18"/>
          <w:szCs w:val="18"/>
          <w:lang w:eastAsia="en-GB"/>
        </w:rPr>
        <w:t xml:space="preserve">  </w:t>
      </w:r>
      <w:r w:rsidRPr="00382D43">
        <w:rPr>
          <w:rFonts w:ascii="Menlo" w:eastAsia="Times New Roman" w:hAnsi="Menlo" w:cs="Menlo"/>
          <w:color w:val="E06C75"/>
          <w:sz w:val="18"/>
          <w:szCs w:val="18"/>
          <w:lang w:eastAsia="en-GB"/>
        </w:rPr>
        <w:t>application</w:t>
      </w:r>
      <w:r w:rsidRPr="00382D43">
        <w:rPr>
          <w:rFonts w:ascii="Menlo" w:eastAsia="Times New Roman" w:hAnsi="Menlo" w:cs="Menlo"/>
          <w:color w:val="ABB2BF"/>
          <w:sz w:val="18"/>
          <w:szCs w:val="18"/>
          <w:lang w:eastAsia="en-GB"/>
        </w:rPr>
        <w:t>:</w:t>
      </w:r>
    </w:p>
    <w:p w14:paraId="22733F4A" w14:textId="77777777" w:rsidR="00401FA3" w:rsidRPr="00382D43" w:rsidRDefault="00401FA3" w:rsidP="00401FA3">
      <w:pPr>
        <w:shd w:val="clear" w:color="auto" w:fill="282C34"/>
        <w:spacing w:after="0" w:line="270" w:lineRule="atLeast"/>
        <w:jc w:val="left"/>
        <w:rPr>
          <w:rFonts w:ascii="Menlo" w:eastAsia="Times New Roman" w:hAnsi="Menlo" w:cs="Menlo"/>
          <w:color w:val="ABB2BF"/>
          <w:sz w:val="18"/>
          <w:szCs w:val="18"/>
          <w:lang w:eastAsia="en-GB"/>
        </w:rPr>
      </w:pPr>
      <w:r w:rsidRPr="00382D43">
        <w:rPr>
          <w:rFonts w:ascii="Menlo" w:eastAsia="Times New Roman" w:hAnsi="Menlo" w:cs="Menlo"/>
          <w:color w:val="ABB2BF"/>
          <w:sz w:val="18"/>
          <w:szCs w:val="18"/>
          <w:lang w:eastAsia="en-GB"/>
        </w:rPr>
        <w:t xml:space="preserve">    </w:t>
      </w:r>
      <w:proofErr w:type="spellStart"/>
      <w:r w:rsidRPr="00382D43">
        <w:rPr>
          <w:rFonts w:ascii="Menlo" w:eastAsia="Times New Roman" w:hAnsi="Menlo" w:cs="Menlo"/>
          <w:color w:val="E06C75"/>
          <w:sz w:val="18"/>
          <w:szCs w:val="18"/>
          <w:lang w:eastAsia="en-GB"/>
        </w:rPr>
        <w:t>name</w:t>
      </w:r>
      <w:proofErr w:type="spellEnd"/>
      <w:r w:rsidRPr="00382D43">
        <w:rPr>
          <w:rFonts w:ascii="Menlo" w:eastAsia="Times New Roman" w:hAnsi="Menlo" w:cs="Menlo"/>
          <w:color w:val="ABB2BF"/>
          <w:sz w:val="18"/>
          <w:szCs w:val="18"/>
          <w:lang w:eastAsia="en-GB"/>
        </w:rPr>
        <w:t xml:space="preserve">: </w:t>
      </w:r>
      <w:proofErr w:type="spellStart"/>
      <w:r w:rsidRPr="00382D43">
        <w:rPr>
          <w:rFonts w:ascii="Menlo" w:eastAsia="Times New Roman" w:hAnsi="Menlo" w:cs="Menlo"/>
          <w:color w:val="98C379"/>
          <w:sz w:val="18"/>
          <w:szCs w:val="18"/>
          <w:lang w:eastAsia="en-GB"/>
        </w:rPr>
        <w:t>registry</w:t>
      </w:r>
      <w:proofErr w:type="spellEnd"/>
    </w:p>
    <w:p w14:paraId="3A4FBA3F" w14:textId="77777777" w:rsidR="00401FA3" w:rsidRPr="00382D43" w:rsidRDefault="00401FA3" w:rsidP="00401FA3">
      <w:pPr>
        <w:shd w:val="clear" w:color="auto" w:fill="282C34"/>
        <w:spacing w:after="0" w:line="270" w:lineRule="atLeast"/>
        <w:jc w:val="left"/>
        <w:rPr>
          <w:rFonts w:ascii="Menlo" w:eastAsia="Times New Roman" w:hAnsi="Menlo" w:cs="Menlo"/>
          <w:color w:val="ABB2BF"/>
          <w:sz w:val="18"/>
          <w:szCs w:val="18"/>
          <w:lang w:eastAsia="en-GB"/>
        </w:rPr>
      </w:pPr>
    </w:p>
    <w:p w14:paraId="1FA8DDDA" w14:textId="77777777" w:rsidR="00401FA3" w:rsidRPr="00382D43" w:rsidRDefault="00401FA3" w:rsidP="00401FA3">
      <w:pPr>
        <w:shd w:val="clear" w:color="auto" w:fill="282C34"/>
        <w:spacing w:after="0" w:line="270" w:lineRule="atLeast"/>
        <w:jc w:val="left"/>
        <w:rPr>
          <w:rFonts w:ascii="Menlo" w:eastAsia="Times New Roman" w:hAnsi="Menlo" w:cs="Menlo"/>
          <w:color w:val="ABB2BF"/>
          <w:sz w:val="18"/>
          <w:szCs w:val="18"/>
          <w:lang w:eastAsia="en-GB"/>
        </w:rPr>
      </w:pPr>
      <w:r w:rsidRPr="00382D43">
        <w:rPr>
          <w:rFonts w:ascii="Menlo" w:eastAsia="Times New Roman" w:hAnsi="Menlo" w:cs="Menlo"/>
          <w:color w:val="E06C75"/>
          <w:sz w:val="18"/>
          <w:szCs w:val="18"/>
          <w:lang w:eastAsia="en-GB"/>
        </w:rPr>
        <w:t>server</w:t>
      </w:r>
      <w:r w:rsidRPr="00382D43">
        <w:rPr>
          <w:rFonts w:ascii="Menlo" w:eastAsia="Times New Roman" w:hAnsi="Menlo" w:cs="Menlo"/>
          <w:color w:val="ABB2BF"/>
          <w:sz w:val="18"/>
          <w:szCs w:val="18"/>
          <w:lang w:eastAsia="en-GB"/>
        </w:rPr>
        <w:t>:</w:t>
      </w:r>
    </w:p>
    <w:p w14:paraId="2C53BB4E" w14:textId="77777777" w:rsidR="00401FA3" w:rsidRPr="00382D43" w:rsidRDefault="00401FA3" w:rsidP="00401FA3">
      <w:pPr>
        <w:shd w:val="clear" w:color="auto" w:fill="282C34"/>
        <w:spacing w:after="0" w:line="270" w:lineRule="atLeast"/>
        <w:jc w:val="left"/>
        <w:rPr>
          <w:rFonts w:ascii="Menlo" w:eastAsia="Times New Roman" w:hAnsi="Menlo" w:cs="Menlo"/>
          <w:color w:val="ABB2BF"/>
          <w:sz w:val="18"/>
          <w:szCs w:val="18"/>
          <w:lang w:eastAsia="en-GB"/>
        </w:rPr>
      </w:pPr>
      <w:r w:rsidRPr="00382D43">
        <w:rPr>
          <w:rFonts w:ascii="Menlo" w:eastAsia="Times New Roman" w:hAnsi="Menlo" w:cs="Menlo"/>
          <w:color w:val="ABB2BF"/>
          <w:sz w:val="18"/>
          <w:szCs w:val="18"/>
          <w:lang w:eastAsia="en-GB"/>
        </w:rPr>
        <w:t xml:space="preserve">  </w:t>
      </w:r>
      <w:r w:rsidRPr="00382D43">
        <w:rPr>
          <w:rFonts w:ascii="Menlo" w:eastAsia="Times New Roman" w:hAnsi="Menlo" w:cs="Menlo"/>
          <w:color w:val="E06C75"/>
          <w:sz w:val="18"/>
          <w:szCs w:val="18"/>
          <w:lang w:eastAsia="en-GB"/>
        </w:rPr>
        <w:t>port</w:t>
      </w:r>
      <w:r w:rsidRPr="00382D43">
        <w:rPr>
          <w:rFonts w:ascii="Menlo" w:eastAsia="Times New Roman" w:hAnsi="Menlo" w:cs="Menlo"/>
          <w:color w:val="ABB2BF"/>
          <w:sz w:val="18"/>
          <w:szCs w:val="18"/>
          <w:lang w:eastAsia="en-GB"/>
        </w:rPr>
        <w:t xml:space="preserve">: </w:t>
      </w:r>
      <w:r w:rsidRPr="00382D43">
        <w:rPr>
          <w:rFonts w:ascii="Menlo" w:eastAsia="Times New Roman" w:hAnsi="Menlo" w:cs="Menlo"/>
          <w:color w:val="D19A66"/>
          <w:sz w:val="18"/>
          <w:szCs w:val="18"/>
          <w:lang w:eastAsia="en-GB"/>
        </w:rPr>
        <w:t>8761</w:t>
      </w:r>
    </w:p>
    <w:p w14:paraId="23456146" w14:textId="77777777" w:rsidR="00401FA3" w:rsidRPr="00382D43" w:rsidRDefault="00401FA3" w:rsidP="00401FA3">
      <w:pPr>
        <w:shd w:val="clear" w:color="auto" w:fill="282C34"/>
        <w:spacing w:after="0" w:line="270" w:lineRule="atLeast"/>
        <w:jc w:val="left"/>
        <w:rPr>
          <w:rFonts w:ascii="Menlo" w:eastAsia="Times New Roman" w:hAnsi="Menlo" w:cs="Menlo"/>
          <w:color w:val="ABB2BF"/>
          <w:sz w:val="18"/>
          <w:szCs w:val="18"/>
          <w:lang w:eastAsia="en-GB"/>
        </w:rPr>
      </w:pPr>
    </w:p>
    <w:p w14:paraId="37B18E46" w14:textId="77777777" w:rsidR="00401FA3" w:rsidRPr="00382D43" w:rsidRDefault="00401FA3" w:rsidP="00401FA3">
      <w:pPr>
        <w:shd w:val="clear" w:color="auto" w:fill="282C34"/>
        <w:spacing w:after="0" w:line="270" w:lineRule="atLeast"/>
        <w:jc w:val="left"/>
        <w:rPr>
          <w:rFonts w:ascii="Menlo" w:eastAsia="Times New Roman" w:hAnsi="Menlo" w:cs="Menlo"/>
          <w:color w:val="ABB2BF"/>
          <w:sz w:val="18"/>
          <w:szCs w:val="18"/>
          <w:lang w:eastAsia="en-GB"/>
        </w:rPr>
      </w:pPr>
      <w:proofErr w:type="spellStart"/>
      <w:r w:rsidRPr="00382D43">
        <w:rPr>
          <w:rFonts w:ascii="Menlo" w:eastAsia="Times New Roman" w:hAnsi="Menlo" w:cs="Menlo"/>
          <w:color w:val="E06C75"/>
          <w:sz w:val="18"/>
          <w:szCs w:val="18"/>
          <w:lang w:eastAsia="en-GB"/>
        </w:rPr>
        <w:t>eureka</w:t>
      </w:r>
      <w:proofErr w:type="spellEnd"/>
      <w:r w:rsidRPr="00382D43">
        <w:rPr>
          <w:rFonts w:ascii="Menlo" w:eastAsia="Times New Roman" w:hAnsi="Menlo" w:cs="Menlo"/>
          <w:color w:val="ABB2BF"/>
          <w:sz w:val="18"/>
          <w:szCs w:val="18"/>
          <w:lang w:eastAsia="en-GB"/>
        </w:rPr>
        <w:t>:</w:t>
      </w:r>
    </w:p>
    <w:p w14:paraId="31ABF716" w14:textId="77777777" w:rsidR="00401FA3" w:rsidRPr="00382D43" w:rsidRDefault="00401FA3" w:rsidP="00401FA3">
      <w:pPr>
        <w:shd w:val="clear" w:color="auto" w:fill="282C34"/>
        <w:spacing w:after="0" w:line="270" w:lineRule="atLeast"/>
        <w:jc w:val="left"/>
        <w:rPr>
          <w:rFonts w:ascii="Menlo" w:eastAsia="Times New Roman" w:hAnsi="Menlo" w:cs="Menlo"/>
          <w:color w:val="ABB2BF"/>
          <w:sz w:val="18"/>
          <w:szCs w:val="18"/>
          <w:lang w:eastAsia="en-GB"/>
        </w:rPr>
      </w:pPr>
      <w:r w:rsidRPr="00382D43">
        <w:rPr>
          <w:rFonts w:ascii="Menlo" w:eastAsia="Times New Roman" w:hAnsi="Menlo" w:cs="Menlo"/>
          <w:color w:val="ABB2BF"/>
          <w:sz w:val="18"/>
          <w:szCs w:val="18"/>
          <w:lang w:eastAsia="en-GB"/>
        </w:rPr>
        <w:t xml:space="preserve">  </w:t>
      </w:r>
      <w:r w:rsidRPr="00382D43">
        <w:rPr>
          <w:rFonts w:ascii="Menlo" w:eastAsia="Times New Roman" w:hAnsi="Menlo" w:cs="Menlo"/>
          <w:color w:val="E06C75"/>
          <w:sz w:val="18"/>
          <w:szCs w:val="18"/>
          <w:lang w:eastAsia="en-GB"/>
        </w:rPr>
        <w:t>client</w:t>
      </w:r>
      <w:r w:rsidRPr="00382D43">
        <w:rPr>
          <w:rFonts w:ascii="Menlo" w:eastAsia="Times New Roman" w:hAnsi="Menlo" w:cs="Menlo"/>
          <w:color w:val="ABB2BF"/>
          <w:sz w:val="18"/>
          <w:szCs w:val="18"/>
          <w:lang w:eastAsia="en-GB"/>
        </w:rPr>
        <w:t>:</w:t>
      </w:r>
    </w:p>
    <w:p w14:paraId="2D32D0CC" w14:textId="77777777" w:rsidR="00401FA3" w:rsidRPr="00382D43" w:rsidRDefault="00401FA3" w:rsidP="00401FA3">
      <w:pPr>
        <w:shd w:val="clear" w:color="auto" w:fill="282C34"/>
        <w:spacing w:after="0" w:line="270" w:lineRule="atLeast"/>
        <w:jc w:val="left"/>
        <w:rPr>
          <w:rFonts w:ascii="Menlo" w:eastAsia="Times New Roman" w:hAnsi="Menlo" w:cs="Menlo"/>
          <w:color w:val="ABB2BF"/>
          <w:sz w:val="18"/>
          <w:szCs w:val="18"/>
          <w:lang w:eastAsia="en-GB"/>
        </w:rPr>
      </w:pPr>
      <w:r w:rsidRPr="00382D43">
        <w:rPr>
          <w:rFonts w:ascii="Menlo" w:eastAsia="Times New Roman" w:hAnsi="Menlo" w:cs="Menlo"/>
          <w:color w:val="ABB2BF"/>
          <w:sz w:val="18"/>
          <w:szCs w:val="18"/>
          <w:lang w:eastAsia="en-GB"/>
        </w:rPr>
        <w:t xml:space="preserve">    </w:t>
      </w:r>
      <w:proofErr w:type="spellStart"/>
      <w:r w:rsidRPr="00382D43">
        <w:rPr>
          <w:rFonts w:ascii="Menlo" w:eastAsia="Times New Roman" w:hAnsi="Menlo" w:cs="Menlo"/>
          <w:color w:val="E06C75"/>
          <w:sz w:val="18"/>
          <w:szCs w:val="18"/>
          <w:lang w:eastAsia="en-GB"/>
        </w:rPr>
        <w:t>register-with-eureka</w:t>
      </w:r>
      <w:proofErr w:type="spellEnd"/>
      <w:r w:rsidRPr="00382D43">
        <w:rPr>
          <w:rFonts w:ascii="Menlo" w:eastAsia="Times New Roman" w:hAnsi="Menlo" w:cs="Menlo"/>
          <w:color w:val="ABB2BF"/>
          <w:sz w:val="18"/>
          <w:szCs w:val="18"/>
          <w:lang w:eastAsia="en-GB"/>
        </w:rPr>
        <w:t xml:space="preserve">: </w:t>
      </w:r>
      <w:r w:rsidRPr="00382D43">
        <w:rPr>
          <w:rFonts w:ascii="Menlo" w:eastAsia="Times New Roman" w:hAnsi="Menlo" w:cs="Menlo"/>
          <w:color w:val="D19A66"/>
          <w:sz w:val="18"/>
          <w:szCs w:val="18"/>
          <w:lang w:eastAsia="en-GB"/>
        </w:rPr>
        <w:t>false</w:t>
      </w:r>
    </w:p>
    <w:p w14:paraId="58956DC1" w14:textId="67B2B46D" w:rsidR="00E17768" w:rsidRPr="00505EFE" w:rsidRDefault="00401FA3" w:rsidP="00505EFE">
      <w:pPr>
        <w:shd w:val="clear" w:color="auto" w:fill="282C34"/>
        <w:spacing w:after="0" w:line="270" w:lineRule="atLeast"/>
        <w:jc w:val="left"/>
        <w:rPr>
          <w:rFonts w:ascii="Menlo" w:eastAsia="Times New Roman" w:hAnsi="Menlo" w:cs="Menlo"/>
          <w:color w:val="ABB2BF"/>
          <w:sz w:val="18"/>
          <w:szCs w:val="18"/>
          <w:lang w:eastAsia="en-GB"/>
        </w:rPr>
      </w:pPr>
      <w:r w:rsidRPr="00382D43">
        <w:rPr>
          <w:rFonts w:ascii="Menlo" w:eastAsia="Times New Roman" w:hAnsi="Menlo" w:cs="Menlo"/>
          <w:color w:val="ABB2BF"/>
          <w:sz w:val="18"/>
          <w:szCs w:val="18"/>
          <w:lang w:eastAsia="en-GB"/>
        </w:rPr>
        <w:t xml:space="preserve">    </w:t>
      </w:r>
      <w:proofErr w:type="spellStart"/>
      <w:r w:rsidRPr="00382D43">
        <w:rPr>
          <w:rFonts w:ascii="Menlo" w:eastAsia="Times New Roman" w:hAnsi="Menlo" w:cs="Menlo"/>
          <w:color w:val="E06C75"/>
          <w:sz w:val="18"/>
          <w:szCs w:val="18"/>
          <w:lang w:eastAsia="en-GB"/>
        </w:rPr>
        <w:t>fetch-registry</w:t>
      </w:r>
      <w:proofErr w:type="spellEnd"/>
      <w:r w:rsidRPr="00382D43">
        <w:rPr>
          <w:rFonts w:ascii="Menlo" w:eastAsia="Times New Roman" w:hAnsi="Menlo" w:cs="Menlo"/>
          <w:color w:val="ABB2BF"/>
          <w:sz w:val="18"/>
          <w:szCs w:val="18"/>
          <w:lang w:eastAsia="en-GB"/>
        </w:rPr>
        <w:t xml:space="preserve">: </w:t>
      </w:r>
      <w:r w:rsidRPr="00382D43">
        <w:rPr>
          <w:rFonts w:ascii="Menlo" w:eastAsia="Times New Roman" w:hAnsi="Menlo" w:cs="Menlo"/>
          <w:color w:val="D19A66"/>
          <w:sz w:val="18"/>
          <w:szCs w:val="18"/>
          <w:lang w:eastAsia="en-GB"/>
        </w:rPr>
        <w:t>false</w:t>
      </w:r>
    </w:p>
    <w:p w14:paraId="71FF86A0" w14:textId="77777777" w:rsidR="00401FA3" w:rsidRPr="00E92FA2" w:rsidRDefault="00401FA3" w:rsidP="00401FA3">
      <w:pPr>
        <w:pStyle w:val="Heading3"/>
        <w:rPr>
          <w:rFonts w:ascii="Times New Roman" w:hAnsi="Times New Roman" w:cs="Times New Roman"/>
        </w:rPr>
      </w:pPr>
      <w:bookmarkStart w:id="63" w:name="_Toc106396824"/>
      <w:r w:rsidRPr="00E92FA2">
        <w:rPr>
          <w:rFonts w:ascii="Times New Roman" w:hAnsi="Times New Roman" w:cs="Times New Roman"/>
        </w:rPr>
        <w:t>III.5.4. Microserviciul OLTP</w:t>
      </w:r>
      <w:bookmarkEnd w:id="63"/>
    </w:p>
    <w:p w14:paraId="72DC9837" w14:textId="78EA3EC5" w:rsidR="00401FA3" w:rsidRPr="00335252" w:rsidRDefault="00401FA3" w:rsidP="00401FA3">
      <w:pPr>
        <w:rPr>
          <w:rFonts w:ascii="Times New Roman" w:hAnsi="Times New Roman" w:cs="Times New Roman"/>
          <w:sz w:val="24"/>
          <w:szCs w:val="24"/>
        </w:rPr>
      </w:pPr>
      <w:r w:rsidRPr="00335252">
        <w:tab/>
      </w:r>
      <w:r w:rsidRPr="00335252">
        <w:rPr>
          <w:rFonts w:ascii="Times New Roman" w:hAnsi="Times New Roman" w:cs="Times New Roman"/>
          <w:sz w:val="24"/>
          <w:szCs w:val="24"/>
        </w:rPr>
        <w:t>Microserviciul OLTP este adresabil folosind prefixul /</w:t>
      </w:r>
      <w:r w:rsidRPr="00335252">
        <w:rPr>
          <w:rFonts w:ascii="Times New Roman" w:hAnsi="Times New Roman" w:cs="Times New Roman"/>
          <w:i/>
          <w:iCs/>
          <w:sz w:val="24"/>
          <w:szCs w:val="24"/>
        </w:rPr>
        <w:t>iot</w:t>
      </w:r>
      <w:r w:rsidRPr="00335252">
        <w:rPr>
          <w:rFonts w:ascii="Times New Roman" w:hAnsi="Times New Roman" w:cs="Times New Roman"/>
          <w:sz w:val="24"/>
          <w:szCs w:val="24"/>
        </w:rPr>
        <w:t>, iar scopul acestuia este de a persista datele aferente senzorilor</w:t>
      </w:r>
      <w:r w:rsidR="00E4494F">
        <w:rPr>
          <w:rFonts w:ascii="Times New Roman" w:hAnsi="Times New Roman" w:cs="Times New Roman"/>
          <w:sz w:val="24"/>
          <w:szCs w:val="24"/>
        </w:rPr>
        <w:t>,</w:t>
      </w:r>
      <w:r w:rsidRPr="00335252">
        <w:rPr>
          <w:rFonts w:ascii="Times New Roman" w:hAnsi="Times New Roman" w:cs="Times New Roman"/>
          <w:sz w:val="24"/>
          <w:szCs w:val="24"/>
        </w:rPr>
        <w:t xml:space="preserve"> dar și </w:t>
      </w:r>
      <w:r>
        <w:rPr>
          <w:rFonts w:ascii="Times New Roman" w:hAnsi="Times New Roman" w:cs="Times New Roman"/>
          <w:sz w:val="24"/>
          <w:szCs w:val="24"/>
        </w:rPr>
        <w:t xml:space="preserve">date </w:t>
      </w:r>
      <w:r w:rsidRPr="00335252">
        <w:rPr>
          <w:rFonts w:ascii="Times New Roman" w:hAnsi="Times New Roman" w:cs="Times New Roman"/>
          <w:sz w:val="24"/>
          <w:szCs w:val="24"/>
        </w:rPr>
        <w:t xml:space="preserve">despre locuința utilizatorului și încăperile acesteia. Serviciul este dezvoltat folosind </w:t>
      </w:r>
      <w:r w:rsidRPr="00DA1F55">
        <w:rPr>
          <w:rFonts w:ascii="Times New Roman" w:hAnsi="Times New Roman" w:cs="Times New Roman"/>
          <w:i/>
          <w:iCs/>
          <w:sz w:val="24"/>
          <w:szCs w:val="24"/>
        </w:rPr>
        <w:t>starter</w:t>
      </w:r>
      <w:r w:rsidRPr="00335252">
        <w:rPr>
          <w:rFonts w:ascii="Times New Roman" w:hAnsi="Times New Roman" w:cs="Times New Roman"/>
          <w:sz w:val="24"/>
          <w:szCs w:val="24"/>
        </w:rPr>
        <w:t xml:space="preserve">-ul Web, ce </w:t>
      </w:r>
      <w:r>
        <w:rPr>
          <w:rFonts w:ascii="Times New Roman" w:hAnsi="Times New Roman" w:cs="Times New Roman"/>
          <w:sz w:val="24"/>
          <w:szCs w:val="24"/>
        </w:rPr>
        <w:t>oferă o</w:t>
      </w:r>
      <w:r w:rsidRPr="00335252">
        <w:rPr>
          <w:rFonts w:ascii="Times New Roman" w:hAnsi="Times New Roman" w:cs="Times New Roman"/>
          <w:sz w:val="24"/>
          <w:szCs w:val="24"/>
        </w:rPr>
        <w:t xml:space="preserve"> convenție asupra configurării prin </w:t>
      </w:r>
      <w:r w:rsidRPr="00335252">
        <w:rPr>
          <w:rFonts w:ascii="Times New Roman" w:hAnsi="Times New Roman" w:cs="Times New Roman"/>
          <w:sz w:val="24"/>
          <w:szCs w:val="24"/>
        </w:rPr>
        <w:lastRenderedPageBreak/>
        <w:t>folosirea de a</w:t>
      </w:r>
      <w:r>
        <w:rPr>
          <w:rFonts w:ascii="Times New Roman" w:hAnsi="Times New Roman" w:cs="Times New Roman"/>
          <w:sz w:val="24"/>
          <w:szCs w:val="24"/>
        </w:rPr>
        <w:t>d</w:t>
      </w:r>
      <w:r w:rsidRPr="00335252">
        <w:rPr>
          <w:rFonts w:ascii="Times New Roman" w:hAnsi="Times New Roman" w:cs="Times New Roman"/>
          <w:sz w:val="24"/>
          <w:szCs w:val="24"/>
        </w:rPr>
        <w:t xml:space="preserve">notări precum </w:t>
      </w:r>
      <w:r w:rsidRPr="00335252">
        <w:rPr>
          <w:rFonts w:ascii="Times New Roman" w:hAnsi="Times New Roman" w:cs="Times New Roman"/>
          <w:i/>
          <w:iCs/>
          <w:sz w:val="24"/>
          <w:szCs w:val="24"/>
        </w:rPr>
        <w:t>@RestController</w:t>
      </w:r>
      <w:r w:rsidRPr="00335252">
        <w:rPr>
          <w:rFonts w:ascii="Times New Roman" w:hAnsi="Times New Roman" w:cs="Times New Roman"/>
          <w:sz w:val="24"/>
          <w:szCs w:val="24"/>
        </w:rPr>
        <w:t xml:space="preserve"> sau </w:t>
      </w:r>
      <w:r w:rsidRPr="00335252">
        <w:rPr>
          <w:rFonts w:ascii="Times New Roman" w:hAnsi="Times New Roman" w:cs="Times New Roman"/>
          <w:i/>
          <w:iCs/>
          <w:sz w:val="24"/>
          <w:szCs w:val="24"/>
        </w:rPr>
        <w:t>@Service</w:t>
      </w:r>
      <w:r w:rsidRPr="00335252">
        <w:rPr>
          <w:rFonts w:ascii="Times New Roman" w:hAnsi="Times New Roman" w:cs="Times New Roman"/>
          <w:sz w:val="24"/>
          <w:szCs w:val="24"/>
        </w:rPr>
        <w:t xml:space="preserve">. Acesta suportă de asemenea și </w:t>
      </w:r>
      <w:r w:rsidRPr="00545E9D">
        <w:rPr>
          <w:rFonts w:ascii="Times New Roman" w:hAnsi="Times New Roman" w:cs="Times New Roman"/>
          <w:i/>
          <w:iCs/>
          <w:sz w:val="24"/>
          <w:szCs w:val="24"/>
        </w:rPr>
        <w:t>tracing</w:t>
      </w:r>
      <w:r w:rsidRPr="00335252">
        <w:rPr>
          <w:rFonts w:ascii="Times New Roman" w:hAnsi="Times New Roman" w:cs="Times New Roman"/>
          <w:sz w:val="24"/>
          <w:szCs w:val="24"/>
        </w:rPr>
        <w:t xml:space="preserve"> prin configurarea Zipkin, dar și rezolvarea fișierelor de configurare la momentul inițializării prin Spring Cloud Config. Acesta se înregistrează la registrul de aplicații prin clientul Eureka pentru a putea fi identificat de către Gateway. De asemenea, toate cererile sunt autentificate și autorizate prin folosirea de JSON Web Tokens, folosind același </w:t>
      </w:r>
      <w:r w:rsidRPr="00DA1F55">
        <w:rPr>
          <w:rFonts w:ascii="Times New Roman" w:hAnsi="Times New Roman" w:cs="Times New Roman"/>
          <w:i/>
          <w:iCs/>
          <w:sz w:val="24"/>
          <w:szCs w:val="24"/>
        </w:rPr>
        <w:t>starter</w:t>
      </w:r>
      <w:r w:rsidRPr="00335252">
        <w:rPr>
          <w:rFonts w:ascii="Times New Roman" w:hAnsi="Times New Roman" w:cs="Times New Roman"/>
          <w:sz w:val="24"/>
          <w:szCs w:val="24"/>
        </w:rPr>
        <w:t xml:space="preserve"> OAuth 2.0 Resource Server, autoritatea emitentă fiind tot Auth0. Pentru îmbunătățirea performanței, </w:t>
      </w:r>
      <w:r w:rsidR="00505EFE">
        <w:rPr>
          <w:rFonts w:ascii="Times New Roman" w:hAnsi="Times New Roman" w:cs="Times New Roman"/>
          <w:sz w:val="24"/>
          <w:szCs w:val="24"/>
        </w:rPr>
        <w:t>stratul</w:t>
      </w:r>
      <w:r w:rsidRPr="00335252">
        <w:rPr>
          <w:rFonts w:ascii="Times New Roman" w:hAnsi="Times New Roman" w:cs="Times New Roman"/>
          <w:sz w:val="24"/>
          <w:szCs w:val="24"/>
        </w:rPr>
        <w:t xml:space="preserve"> de abstractizare a </w:t>
      </w:r>
      <w:r w:rsidRPr="00DA1F55">
        <w:rPr>
          <w:rFonts w:ascii="Times New Roman" w:hAnsi="Times New Roman" w:cs="Times New Roman"/>
          <w:i/>
          <w:iCs/>
          <w:sz w:val="24"/>
          <w:szCs w:val="24"/>
        </w:rPr>
        <w:t>cache</w:t>
      </w:r>
      <w:r w:rsidRPr="00335252">
        <w:rPr>
          <w:rFonts w:ascii="Times New Roman" w:hAnsi="Times New Roman" w:cs="Times New Roman"/>
          <w:sz w:val="24"/>
          <w:szCs w:val="24"/>
        </w:rPr>
        <w:t>-ul</w:t>
      </w:r>
      <w:r w:rsidR="004975A1">
        <w:rPr>
          <w:rFonts w:ascii="Times New Roman" w:hAnsi="Times New Roman" w:cs="Times New Roman"/>
          <w:sz w:val="24"/>
          <w:szCs w:val="24"/>
        </w:rPr>
        <w:t>ui</w:t>
      </w:r>
      <w:r w:rsidRPr="00335252">
        <w:rPr>
          <w:rFonts w:ascii="Times New Roman" w:hAnsi="Times New Roman" w:cs="Times New Roman"/>
          <w:sz w:val="24"/>
          <w:szCs w:val="24"/>
        </w:rPr>
        <w:t xml:space="preserve"> oferit de către Spring Boot a fost folosit în conjuncție cu implementarea Caffeine</w:t>
      </w:r>
      <w:r>
        <w:rPr>
          <w:rFonts w:ascii="Times New Roman" w:hAnsi="Times New Roman" w:cs="Times New Roman"/>
          <w:sz w:val="24"/>
          <w:szCs w:val="24"/>
        </w:rPr>
        <w:t>. P</w:t>
      </w:r>
      <w:r w:rsidRPr="00335252">
        <w:rPr>
          <w:rFonts w:ascii="Times New Roman" w:hAnsi="Times New Roman" w:cs="Times New Roman"/>
          <w:sz w:val="24"/>
          <w:szCs w:val="24"/>
        </w:rPr>
        <w:t xml:space="preserve">entru îmbunătățirea rezilienței la erori a soluției a fost activat </w:t>
      </w:r>
      <w:r w:rsidRPr="00DA1F55">
        <w:rPr>
          <w:rFonts w:ascii="Times New Roman" w:hAnsi="Times New Roman" w:cs="Times New Roman"/>
          <w:i/>
          <w:iCs/>
          <w:sz w:val="24"/>
          <w:szCs w:val="24"/>
        </w:rPr>
        <w:t>management</w:t>
      </w:r>
      <w:r w:rsidRPr="00335252">
        <w:rPr>
          <w:rFonts w:ascii="Times New Roman" w:hAnsi="Times New Roman" w:cs="Times New Roman"/>
          <w:sz w:val="24"/>
          <w:szCs w:val="24"/>
        </w:rPr>
        <w:t xml:space="preserve">-ul tranzacțiilor. </w:t>
      </w:r>
    </w:p>
    <w:p w14:paraId="13C87789" w14:textId="110E48E8" w:rsidR="00401FA3" w:rsidRDefault="00401FA3" w:rsidP="00401FA3">
      <w:pPr>
        <w:rPr>
          <w:rFonts w:ascii="Times New Roman" w:hAnsi="Times New Roman" w:cs="Times New Roman"/>
          <w:sz w:val="24"/>
          <w:szCs w:val="24"/>
        </w:rPr>
      </w:pPr>
      <w:r w:rsidRPr="00335252">
        <w:rPr>
          <w:rFonts w:ascii="Times New Roman" w:hAnsi="Times New Roman" w:cs="Times New Roman"/>
          <w:sz w:val="24"/>
          <w:szCs w:val="24"/>
        </w:rPr>
        <w:tab/>
        <w:t xml:space="preserve">Acesta se folosește de o bază de date Oracle Express Edition 21c pentru a persista datele, folosind </w:t>
      </w:r>
      <w:r w:rsidRPr="00DA1F55">
        <w:rPr>
          <w:rFonts w:ascii="Times New Roman" w:hAnsi="Times New Roman" w:cs="Times New Roman"/>
          <w:i/>
          <w:iCs/>
          <w:sz w:val="24"/>
          <w:szCs w:val="24"/>
        </w:rPr>
        <w:t>driver</w:t>
      </w:r>
      <w:r w:rsidRPr="00335252">
        <w:rPr>
          <w:rFonts w:ascii="Times New Roman" w:hAnsi="Times New Roman" w:cs="Times New Roman"/>
          <w:sz w:val="24"/>
          <w:szCs w:val="24"/>
        </w:rPr>
        <w:t xml:space="preserve">-ul de JDBC </w:t>
      </w:r>
      <w:r w:rsidRPr="00545E9D">
        <w:rPr>
          <w:rFonts w:ascii="Times New Roman" w:hAnsi="Times New Roman" w:cs="Times New Roman"/>
          <w:i/>
          <w:iCs/>
          <w:sz w:val="24"/>
          <w:szCs w:val="24"/>
        </w:rPr>
        <w:t>thin</w:t>
      </w:r>
      <w:r w:rsidRPr="00335252">
        <w:rPr>
          <w:rFonts w:ascii="Times New Roman" w:hAnsi="Times New Roman" w:cs="Times New Roman"/>
          <w:sz w:val="24"/>
          <w:szCs w:val="24"/>
        </w:rPr>
        <w:t xml:space="preserve">. Schema bazei de date a fost generată folosind Hibernate, setând proprietățile aferente în fișierul de configurare a profilului </w:t>
      </w:r>
      <w:r w:rsidRPr="00335252">
        <w:rPr>
          <w:rFonts w:ascii="Times New Roman" w:hAnsi="Times New Roman" w:cs="Times New Roman"/>
          <w:i/>
          <w:iCs/>
          <w:sz w:val="24"/>
          <w:szCs w:val="24"/>
        </w:rPr>
        <w:t>dev</w:t>
      </w:r>
      <w:r w:rsidRPr="00335252">
        <w:rPr>
          <w:rFonts w:ascii="Times New Roman" w:hAnsi="Times New Roman" w:cs="Times New Roman"/>
          <w:sz w:val="24"/>
          <w:szCs w:val="24"/>
        </w:rPr>
        <w:t>, urmând a fi creat un fișier SQL la pornirea serviciului.</w:t>
      </w:r>
    </w:p>
    <w:p w14:paraId="6C0F99AF" w14:textId="0EA63812" w:rsidR="00505EFE" w:rsidRPr="00335252" w:rsidRDefault="00505EFE" w:rsidP="00505EFE">
      <w:pPr>
        <w:ind w:firstLine="708"/>
        <w:rPr>
          <w:rFonts w:ascii="Times New Roman" w:hAnsi="Times New Roman" w:cs="Times New Roman"/>
          <w:sz w:val="24"/>
          <w:szCs w:val="24"/>
        </w:rPr>
      </w:pPr>
      <w:r>
        <w:rPr>
          <w:rFonts w:ascii="Times New Roman" w:hAnsi="Times New Roman" w:cs="Times New Roman"/>
          <w:sz w:val="24"/>
          <w:szCs w:val="24"/>
        </w:rPr>
        <w:t xml:space="preserve">Următoarea secvență de cod reprezintă fișierul de configurare pentru profilul </w:t>
      </w:r>
      <w:r w:rsidRPr="00505EFE">
        <w:rPr>
          <w:rFonts w:ascii="Times New Roman" w:hAnsi="Times New Roman" w:cs="Times New Roman"/>
          <w:i/>
          <w:iCs/>
          <w:sz w:val="24"/>
          <w:szCs w:val="24"/>
        </w:rPr>
        <w:t>dev</w:t>
      </w:r>
      <w:r>
        <w:rPr>
          <w:rFonts w:ascii="Times New Roman" w:hAnsi="Times New Roman" w:cs="Times New Roman"/>
          <w:sz w:val="24"/>
          <w:szCs w:val="24"/>
        </w:rPr>
        <w:t>.</w:t>
      </w:r>
    </w:p>
    <w:p w14:paraId="36815CAE" w14:textId="64B3B5F8" w:rsidR="00401FA3" w:rsidRPr="00E17768" w:rsidRDefault="00401FA3" w:rsidP="00E17768">
      <w:pPr>
        <w:pStyle w:val="HTMLPreformatted"/>
        <w:shd w:val="clear" w:color="auto" w:fill="2B2B2B"/>
        <w:rPr>
          <w:color w:val="A9B7C6"/>
        </w:rPr>
      </w:pPr>
      <w:proofErr w:type="spellStart"/>
      <w:r>
        <w:rPr>
          <w:color w:val="CC7832"/>
        </w:rPr>
        <w:t>jpa</w:t>
      </w:r>
      <w:proofErr w:type="spellEnd"/>
      <w:r>
        <w:rPr>
          <w:color w:val="A9B7C6"/>
        </w:rPr>
        <w:t>:</w:t>
      </w:r>
      <w:r>
        <w:rPr>
          <w:color w:val="A9B7C6"/>
        </w:rPr>
        <w:br/>
        <w:t xml:space="preserve">  </w:t>
      </w:r>
      <w:proofErr w:type="spellStart"/>
      <w:r>
        <w:rPr>
          <w:color w:val="CC7832"/>
        </w:rPr>
        <w:t>show_sql</w:t>
      </w:r>
      <w:proofErr w:type="spellEnd"/>
      <w:r>
        <w:rPr>
          <w:color w:val="A9B7C6"/>
        </w:rPr>
        <w:t xml:space="preserve">: </w:t>
      </w:r>
      <w:proofErr w:type="spellStart"/>
      <w:r>
        <w:rPr>
          <w:color w:val="CC7832"/>
        </w:rPr>
        <w:t>true</w:t>
      </w:r>
      <w:proofErr w:type="spellEnd"/>
      <w:r>
        <w:rPr>
          <w:color w:val="CC7832"/>
        </w:rPr>
        <w:br/>
        <w:t xml:space="preserve">  hibernate</w:t>
      </w:r>
      <w:r>
        <w:rPr>
          <w:color w:val="A9B7C6"/>
        </w:rPr>
        <w:t>:</w:t>
      </w:r>
      <w:r>
        <w:rPr>
          <w:color w:val="A9B7C6"/>
        </w:rPr>
        <w:br/>
        <w:t xml:space="preserve">    </w:t>
      </w:r>
      <w:proofErr w:type="spellStart"/>
      <w:r>
        <w:rPr>
          <w:color w:val="CC7832"/>
        </w:rPr>
        <w:t>ddl</w:t>
      </w:r>
      <w:proofErr w:type="spellEnd"/>
      <w:r>
        <w:rPr>
          <w:color w:val="CC7832"/>
        </w:rPr>
        <w:t>-auto</w:t>
      </w:r>
      <w:r>
        <w:rPr>
          <w:color w:val="A9B7C6"/>
        </w:rPr>
        <w:t xml:space="preserve">: </w:t>
      </w:r>
      <w:r>
        <w:rPr>
          <w:color w:val="FFC66D"/>
        </w:rPr>
        <w:t>update</w:t>
      </w:r>
      <w:r>
        <w:rPr>
          <w:color w:val="FFC66D"/>
        </w:rPr>
        <w:br/>
        <w:t xml:space="preserve">  </w:t>
      </w:r>
      <w:proofErr w:type="spellStart"/>
      <w:r>
        <w:rPr>
          <w:color w:val="CC7832"/>
        </w:rPr>
        <w:t>properties</w:t>
      </w:r>
      <w:proofErr w:type="spellEnd"/>
      <w:r>
        <w:rPr>
          <w:color w:val="A9B7C6"/>
        </w:rPr>
        <w:t>:</w:t>
      </w:r>
      <w:r>
        <w:rPr>
          <w:color w:val="A9B7C6"/>
        </w:rPr>
        <w:br/>
        <w:t xml:space="preserve">    </w:t>
      </w:r>
      <w:proofErr w:type="spellStart"/>
      <w:r>
        <w:rPr>
          <w:color w:val="CC7832"/>
        </w:rPr>
        <w:t>javax</w:t>
      </w:r>
      <w:proofErr w:type="spellEnd"/>
      <w:r>
        <w:rPr>
          <w:color w:val="A9B7C6"/>
        </w:rPr>
        <w:t>:</w:t>
      </w:r>
      <w:r>
        <w:rPr>
          <w:color w:val="A9B7C6"/>
        </w:rPr>
        <w:br/>
        <w:t xml:space="preserve">      </w:t>
      </w:r>
      <w:proofErr w:type="spellStart"/>
      <w:r>
        <w:rPr>
          <w:color w:val="CC7832"/>
        </w:rPr>
        <w:t>persistence</w:t>
      </w:r>
      <w:proofErr w:type="spellEnd"/>
      <w:r>
        <w:rPr>
          <w:color w:val="A9B7C6"/>
        </w:rPr>
        <w:t>:</w:t>
      </w:r>
      <w:r>
        <w:rPr>
          <w:color w:val="A9B7C6"/>
        </w:rPr>
        <w:br/>
        <w:t xml:space="preserve">        </w:t>
      </w:r>
      <w:r>
        <w:rPr>
          <w:color w:val="CC7832"/>
        </w:rPr>
        <w:t>schema-</w:t>
      </w:r>
      <w:proofErr w:type="spellStart"/>
      <w:r>
        <w:rPr>
          <w:color w:val="CC7832"/>
        </w:rPr>
        <w:t>generation</w:t>
      </w:r>
      <w:proofErr w:type="spellEnd"/>
      <w:r>
        <w:rPr>
          <w:color w:val="A9B7C6"/>
        </w:rPr>
        <w:t>:</w:t>
      </w:r>
      <w:r>
        <w:rPr>
          <w:color w:val="A9B7C6"/>
        </w:rPr>
        <w:br/>
        <w:t xml:space="preserve">          </w:t>
      </w:r>
      <w:proofErr w:type="spellStart"/>
      <w:r>
        <w:rPr>
          <w:color w:val="CC7832"/>
        </w:rPr>
        <w:t>scripts</w:t>
      </w:r>
      <w:proofErr w:type="spellEnd"/>
      <w:r>
        <w:rPr>
          <w:color w:val="A9B7C6"/>
        </w:rPr>
        <w:t>:</w:t>
      </w:r>
      <w:r>
        <w:rPr>
          <w:color w:val="A9B7C6"/>
        </w:rPr>
        <w:br/>
        <w:t xml:space="preserve">            </w:t>
      </w:r>
      <w:proofErr w:type="spellStart"/>
      <w:r>
        <w:rPr>
          <w:color w:val="CC7832"/>
        </w:rPr>
        <w:t>action</w:t>
      </w:r>
      <w:proofErr w:type="spellEnd"/>
      <w:r>
        <w:rPr>
          <w:color w:val="A9B7C6"/>
        </w:rPr>
        <w:t>: create</w:t>
      </w:r>
      <w:r>
        <w:rPr>
          <w:color w:val="A9B7C6"/>
        </w:rPr>
        <w:br/>
        <w:t xml:space="preserve">            </w:t>
      </w:r>
      <w:r>
        <w:rPr>
          <w:color w:val="CC7832"/>
        </w:rPr>
        <w:t>create-</w:t>
      </w:r>
      <w:proofErr w:type="spellStart"/>
      <w:r>
        <w:rPr>
          <w:color w:val="CC7832"/>
        </w:rPr>
        <w:t>target</w:t>
      </w:r>
      <w:proofErr w:type="spellEnd"/>
      <w:r>
        <w:rPr>
          <w:color w:val="A9B7C6"/>
        </w:rPr>
        <w:t xml:space="preserve">: </w:t>
      </w:r>
      <w:proofErr w:type="spellStart"/>
      <w:r>
        <w:rPr>
          <w:color w:val="A9B7C6"/>
        </w:rPr>
        <w:t>create.sql</w:t>
      </w:r>
      <w:proofErr w:type="spellEnd"/>
      <w:r>
        <w:rPr>
          <w:color w:val="A9B7C6"/>
        </w:rPr>
        <w:br/>
        <w:t xml:space="preserve">            </w:t>
      </w:r>
      <w:r>
        <w:rPr>
          <w:color w:val="CC7832"/>
        </w:rPr>
        <w:t>create-</w:t>
      </w:r>
      <w:proofErr w:type="spellStart"/>
      <w:r>
        <w:rPr>
          <w:color w:val="CC7832"/>
        </w:rPr>
        <w:t>source</w:t>
      </w:r>
      <w:proofErr w:type="spellEnd"/>
      <w:r>
        <w:rPr>
          <w:color w:val="A9B7C6"/>
        </w:rPr>
        <w:t xml:space="preserve">: </w:t>
      </w:r>
      <w:proofErr w:type="spellStart"/>
      <w:r>
        <w:rPr>
          <w:color w:val="A9B7C6"/>
        </w:rPr>
        <w:t>metadata</w:t>
      </w:r>
      <w:proofErr w:type="spellEnd"/>
    </w:p>
    <w:p w14:paraId="2E8528EA" w14:textId="7D364557" w:rsidR="00401FA3" w:rsidRDefault="00401FA3" w:rsidP="00171484">
      <w:pPr>
        <w:keepNext/>
        <w:ind w:right="-2"/>
        <w:jc w:val="center"/>
      </w:pPr>
      <w:r w:rsidRPr="00335252">
        <w:rPr>
          <w:rFonts w:ascii="Times New Roman" w:hAnsi="Times New Roman" w:cs="Times New Roman"/>
          <w:noProof/>
          <w:sz w:val="24"/>
          <w:szCs w:val="24"/>
        </w:rPr>
        <w:drawing>
          <wp:inline distT="0" distB="0" distL="0" distR="0" wp14:anchorId="1B78FA13" wp14:editId="77E577DF">
            <wp:extent cx="5769429" cy="2793951"/>
            <wp:effectExtent l="0" t="0" r="2540" b="3810"/>
            <wp:docPr id="37" name="Picture 3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Diagram&#10;&#10;Description automatically generated"/>
                    <pic:cNvPicPr/>
                  </pic:nvPicPr>
                  <pic:blipFill>
                    <a:blip r:embed="rId24"/>
                    <a:stretch>
                      <a:fillRect/>
                    </a:stretch>
                  </pic:blipFill>
                  <pic:spPr>
                    <a:xfrm>
                      <a:off x="0" y="0"/>
                      <a:ext cx="5769429" cy="2793951"/>
                    </a:xfrm>
                    <a:prstGeom prst="rect">
                      <a:avLst/>
                    </a:prstGeom>
                  </pic:spPr>
                </pic:pic>
              </a:graphicData>
            </a:graphic>
          </wp:inline>
        </w:drawing>
      </w:r>
    </w:p>
    <w:p w14:paraId="457F6E34" w14:textId="0C07A725" w:rsidR="00401FA3" w:rsidRPr="00E17768" w:rsidRDefault="00401FA3" w:rsidP="00401FA3">
      <w:pPr>
        <w:pStyle w:val="Caption"/>
        <w:jc w:val="center"/>
        <w:rPr>
          <w:rFonts w:ascii="Times New Roman" w:hAnsi="Times New Roman" w:cs="Times New Roman"/>
          <w:sz w:val="40"/>
          <w:szCs w:val="40"/>
        </w:rPr>
      </w:pPr>
      <w:r w:rsidRPr="00E17768">
        <w:rPr>
          <w:rFonts w:ascii="Times New Roman" w:hAnsi="Times New Roman" w:cs="Times New Roman"/>
          <w:sz w:val="24"/>
          <w:szCs w:val="24"/>
        </w:rPr>
        <w:t>Figura 3.</w:t>
      </w:r>
      <w:r w:rsidR="00387C7D">
        <w:rPr>
          <w:rFonts w:ascii="Times New Roman" w:hAnsi="Times New Roman" w:cs="Times New Roman"/>
          <w:sz w:val="24"/>
          <w:szCs w:val="24"/>
        </w:rPr>
        <w:t>8</w:t>
      </w:r>
      <w:r w:rsidRPr="00E17768">
        <w:rPr>
          <w:rFonts w:ascii="Times New Roman" w:hAnsi="Times New Roman" w:cs="Times New Roman"/>
          <w:sz w:val="24"/>
          <w:szCs w:val="24"/>
        </w:rPr>
        <w:t>. Schema OLTP</w:t>
      </w:r>
    </w:p>
    <w:p w14:paraId="44B38886" w14:textId="7EC47801" w:rsidR="00401FA3" w:rsidRDefault="00401FA3" w:rsidP="00401FA3">
      <w:pPr>
        <w:rPr>
          <w:rFonts w:ascii="Times New Roman" w:hAnsi="Times New Roman" w:cs="Times New Roman"/>
          <w:sz w:val="24"/>
          <w:szCs w:val="24"/>
        </w:rPr>
      </w:pPr>
      <w:r w:rsidRPr="00335252">
        <w:lastRenderedPageBreak/>
        <w:tab/>
      </w:r>
      <w:r w:rsidRPr="00335252">
        <w:rPr>
          <w:rFonts w:ascii="Times New Roman" w:hAnsi="Times New Roman" w:cs="Times New Roman"/>
          <w:sz w:val="24"/>
          <w:szCs w:val="24"/>
        </w:rPr>
        <w:t xml:space="preserve">Spring Data JPA a fost folosit pentru a crea stratul corespunzător accesului </w:t>
      </w:r>
      <w:r w:rsidR="00082BD2">
        <w:rPr>
          <w:rFonts w:ascii="Times New Roman" w:hAnsi="Times New Roman" w:cs="Times New Roman"/>
          <w:sz w:val="24"/>
          <w:szCs w:val="24"/>
        </w:rPr>
        <w:t xml:space="preserve">la </w:t>
      </w:r>
      <w:r w:rsidRPr="00335252">
        <w:rPr>
          <w:rFonts w:ascii="Times New Roman" w:hAnsi="Times New Roman" w:cs="Times New Roman"/>
          <w:sz w:val="24"/>
          <w:szCs w:val="24"/>
        </w:rPr>
        <w:t xml:space="preserve">date, reducând semnificativ codul </w:t>
      </w:r>
      <w:r w:rsidRPr="00DA1F55">
        <w:rPr>
          <w:rFonts w:ascii="Times New Roman" w:hAnsi="Times New Roman" w:cs="Times New Roman"/>
          <w:i/>
          <w:iCs/>
          <w:sz w:val="24"/>
          <w:szCs w:val="24"/>
        </w:rPr>
        <w:t>boiler-plate</w:t>
      </w:r>
      <w:r w:rsidRPr="00335252">
        <w:rPr>
          <w:rFonts w:ascii="Times New Roman" w:hAnsi="Times New Roman" w:cs="Times New Roman"/>
          <w:sz w:val="24"/>
          <w:szCs w:val="24"/>
        </w:rPr>
        <w:t xml:space="preserve"> și îmbunătățind viteza de dezvoltare. Entitățile sunt reprezentate de clase </w:t>
      </w:r>
      <w:r>
        <w:rPr>
          <w:rFonts w:ascii="Times New Roman" w:hAnsi="Times New Roman" w:cs="Times New Roman"/>
          <w:sz w:val="24"/>
          <w:szCs w:val="24"/>
        </w:rPr>
        <w:t>adnotate</w:t>
      </w:r>
      <w:r w:rsidRPr="00335252">
        <w:rPr>
          <w:rFonts w:ascii="Times New Roman" w:hAnsi="Times New Roman" w:cs="Times New Roman"/>
          <w:sz w:val="24"/>
          <w:szCs w:val="24"/>
        </w:rPr>
        <w:t xml:space="preserve"> cu </w:t>
      </w:r>
      <w:r w:rsidRPr="00335252">
        <w:rPr>
          <w:rFonts w:ascii="Times New Roman" w:hAnsi="Times New Roman" w:cs="Times New Roman"/>
          <w:i/>
          <w:iCs/>
          <w:sz w:val="24"/>
          <w:szCs w:val="24"/>
        </w:rPr>
        <w:t>@Entity</w:t>
      </w:r>
      <w:r w:rsidR="00082BD2" w:rsidRPr="00505EFE">
        <w:rPr>
          <w:rFonts w:ascii="Times New Roman" w:hAnsi="Times New Roman" w:cs="Times New Roman"/>
          <w:sz w:val="24"/>
          <w:szCs w:val="24"/>
        </w:rPr>
        <w:t>,</w:t>
      </w:r>
      <w:r w:rsidRPr="00335252">
        <w:rPr>
          <w:rFonts w:ascii="Times New Roman" w:hAnsi="Times New Roman" w:cs="Times New Roman"/>
          <w:i/>
          <w:iCs/>
          <w:sz w:val="24"/>
          <w:szCs w:val="24"/>
        </w:rPr>
        <w:t xml:space="preserve"> </w:t>
      </w:r>
      <w:r w:rsidRPr="00335252">
        <w:rPr>
          <w:rFonts w:ascii="Times New Roman" w:hAnsi="Times New Roman" w:cs="Times New Roman"/>
          <w:sz w:val="24"/>
          <w:szCs w:val="24"/>
        </w:rPr>
        <w:t>iar membri acestora pot reprezenta atât câmpuri, dar și chei primare sau de legătură.</w:t>
      </w:r>
      <w:r w:rsidRPr="00335252">
        <w:rPr>
          <w:rFonts w:ascii="Times New Roman" w:hAnsi="Times New Roman" w:cs="Times New Roman"/>
          <w:i/>
          <w:iCs/>
          <w:sz w:val="24"/>
          <w:szCs w:val="24"/>
        </w:rPr>
        <w:t xml:space="preserve"> </w:t>
      </w:r>
      <w:r w:rsidRPr="00335252">
        <w:rPr>
          <w:rFonts w:ascii="Times New Roman" w:hAnsi="Times New Roman" w:cs="Times New Roman"/>
          <w:sz w:val="24"/>
          <w:szCs w:val="24"/>
        </w:rPr>
        <w:t xml:space="preserve">Accesul la date este facilitat prin folosirea de </w:t>
      </w:r>
      <w:r w:rsidRPr="00DA1F55">
        <w:rPr>
          <w:rFonts w:ascii="Times New Roman" w:hAnsi="Times New Roman" w:cs="Times New Roman"/>
          <w:i/>
          <w:iCs/>
          <w:sz w:val="24"/>
          <w:szCs w:val="24"/>
        </w:rPr>
        <w:t>repository</w:t>
      </w:r>
      <w:r w:rsidRPr="00335252">
        <w:rPr>
          <w:rFonts w:ascii="Times New Roman" w:hAnsi="Times New Roman" w:cs="Times New Roman"/>
          <w:sz w:val="24"/>
          <w:szCs w:val="24"/>
        </w:rPr>
        <w:t xml:space="preserve">-uri reprezentate de interfețe ce extind tipuri definite de Spring precum </w:t>
      </w:r>
      <w:r w:rsidRPr="00335252">
        <w:rPr>
          <w:rFonts w:ascii="Times New Roman" w:hAnsi="Times New Roman" w:cs="Times New Roman"/>
          <w:i/>
          <w:iCs/>
          <w:sz w:val="24"/>
          <w:szCs w:val="24"/>
        </w:rPr>
        <w:t xml:space="preserve">CrudRepository </w:t>
      </w:r>
      <w:r w:rsidRPr="00335252">
        <w:rPr>
          <w:rFonts w:ascii="Times New Roman" w:hAnsi="Times New Roman" w:cs="Times New Roman"/>
          <w:sz w:val="24"/>
          <w:szCs w:val="24"/>
        </w:rPr>
        <w:t xml:space="preserve">sau </w:t>
      </w:r>
      <w:r w:rsidRPr="00335252">
        <w:rPr>
          <w:rFonts w:ascii="Times New Roman" w:hAnsi="Times New Roman" w:cs="Times New Roman"/>
          <w:i/>
          <w:iCs/>
          <w:sz w:val="24"/>
          <w:szCs w:val="24"/>
        </w:rPr>
        <w:t>PagingAndSortingRepository</w:t>
      </w:r>
      <w:r>
        <w:rPr>
          <w:rFonts w:ascii="Times New Roman" w:hAnsi="Times New Roman" w:cs="Times New Roman"/>
          <w:sz w:val="24"/>
          <w:szCs w:val="24"/>
        </w:rPr>
        <w:t>.</w:t>
      </w:r>
    </w:p>
    <w:p w14:paraId="6F3EF25E" w14:textId="321D298F" w:rsidR="00E17768" w:rsidRPr="00335252" w:rsidRDefault="00505EFE" w:rsidP="00505EFE">
      <w:pPr>
        <w:ind w:firstLine="708"/>
        <w:rPr>
          <w:rFonts w:ascii="Times New Roman" w:hAnsi="Times New Roman" w:cs="Times New Roman"/>
          <w:sz w:val="24"/>
          <w:szCs w:val="24"/>
        </w:rPr>
      </w:pPr>
      <w:r>
        <w:rPr>
          <w:rFonts w:ascii="Times New Roman" w:hAnsi="Times New Roman" w:cs="Times New Roman"/>
          <w:sz w:val="24"/>
          <w:szCs w:val="24"/>
        </w:rPr>
        <w:t xml:space="preserve">Următoarea secvență de cod definește entitatea </w:t>
      </w:r>
      <w:r w:rsidRPr="00505EFE">
        <w:rPr>
          <w:rFonts w:ascii="Times New Roman" w:hAnsi="Times New Roman" w:cs="Times New Roman"/>
          <w:i/>
          <w:iCs/>
          <w:sz w:val="24"/>
          <w:szCs w:val="24"/>
        </w:rPr>
        <w:t>Record</w:t>
      </w:r>
      <w:r>
        <w:rPr>
          <w:rFonts w:ascii="Times New Roman" w:hAnsi="Times New Roman" w:cs="Times New Roman"/>
          <w:sz w:val="24"/>
          <w:szCs w:val="24"/>
        </w:rPr>
        <w:t>.</w:t>
      </w:r>
    </w:p>
    <w:p w14:paraId="36894908" w14:textId="77777777" w:rsidR="00401FA3" w:rsidRDefault="00401FA3" w:rsidP="00401FA3">
      <w:pPr>
        <w:pStyle w:val="HTMLPreformatted"/>
        <w:shd w:val="clear" w:color="auto" w:fill="2B2B2B"/>
        <w:rPr>
          <w:color w:val="A9B7C6"/>
        </w:rPr>
      </w:pPr>
      <w:r>
        <w:rPr>
          <w:color w:val="BBB529"/>
        </w:rPr>
        <w:t>@Data</w:t>
      </w:r>
      <w:r>
        <w:rPr>
          <w:color w:val="BBB529"/>
        </w:rPr>
        <w:br/>
        <w:t>@Entity</w:t>
      </w:r>
      <w:r>
        <w:rPr>
          <w:color w:val="BBB529"/>
        </w:rPr>
        <w:br/>
      </w:r>
      <w:r>
        <w:rPr>
          <w:color w:val="CC7832"/>
        </w:rPr>
        <w:t xml:space="preserve">public </w:t>
      </w:r>
      <w:proofErr w:type="spellStart"/>
      <w:r>
        <w:rPr>
          <w:color w:val="CC7832"/>
        </w:rPr>
        <w:t>class</w:t>
      </w:r>
      <w:proofErr w:type="spellEnd"/>
      <w:r>
        <w:rPr>
          <w:color w:val="CC7832"/>
        </w:rPr>
        <w:t xml:space="preserve"> </w:t>
      </w:r>
      <w:r>
        <w:rPr>
          <w:color w:val="A9B7C6"/>
        </w:rPr>
        <w:t>Record {</w:t>
      </w:r>
      <w:r>
        <w:rPr>
          <w:color w:val="A9B7C6"/>
        </w:rPr>
        <w:br/>
      </w:r>
      <w:r>
        <w:rPr>
          <w:color w:val="A9B7C6"/>
        </w:rPr>
        <w:br/>
        <w:t xml:space="preserve">    </w:t>
      </w:r>
      <w:r>
        <w:rPr>
          <w:color w:val="BBB529"/>
        </w:rPr>
        <w:t>@Id</w:t>
      </w:r>
      <w:r>
        <w:rPr>
          <w:color w:val="BBB529"/>
        </w:rPr>
        <w:br/>
        <w:t xml:space="preserve">    @GeneratedValue</w:t>
      </w:r>
      <w:r>
        <w:rPr>
          <w:color w:val="A9B7C6"/>
        </w:rPr>
        <w:t xml:space="preserve">(strategy = </w:t>
      </w:r>
      <w:proofErr w:type="spellStart"/>
      <w:r>
        <w:rPr>
          <w:color w:val="A9B7C6"/>
        </w:rPr>
        <w:t>GenerationType.</w:t>
      </w:r>
      <w:r>
        <w:rPr>
          <w:i/>
          <w:iCs/>
          <w:color w:val="9876AA"/>
        </w:rPr>
        <w:t>IDENTITY</w:t>
      </w:r>
      <w:proofErr w:type="spellEnd"/>
      <w:r>
        <w:rPr>
          <w:color w:val="A9B7C6"/>
        </w:rPr>
        <w:t>)</w:t>
      </w:r>
      <w:r>
        <w:rPr>
          <w:color w:val="A9B7C6"/>
        </w:rPr>
        <w:br/>
        <w:t xml:space="preserve">    </w:t>
      </w:r>
      <w:r>
        <w:rPr>
          <w:color w:val="CC7832"/>
        </w:rPr>
        <w:t xml:space="preserve">private </w:t>
      </w:r>
      <w:proofErr w:type="spellStart"/>
      <w:r>
        <w:rPr>
          <w:color w:val="CC7832"/>
        </w:rPr>
        <w:t>long</w:t>
      </w:r>
      <w:proofErr w:type="spellEnd"/>
      <w:r>
        <w:rPr>
          <w:color w:val="CC7832"/>
        </w:rPr>
        <w:t xml:space="preserve"> </w:t>
      </w:r>
      <w:proofErr w:type="spellStart"/>
      <w:r>
        <w:rPr>
          <w:color w:val="9876AA"/>
        </w:rPr>
        <w:t>id</w:t>
      </w:r>
      <w:proofErr w:type="spellEnd"/>
      <w:r>
        <w:rPr>
          <w:color w:val="CC7832"/>
        </w:rPr>
        <w:t>;</w:t>
      </w:r>
      <w:r>
        <w:rPr>
          <w:color w:val="CC7832"/>
        </w:rPr>
        <w:br/>
      </w:r>
      <w:r>
        <w:rPr>
          <w:color w:val="CC7832"/>
        </w:rPr>
        <w:br/>
        <w:t xml:space="preserve">    private </w:t>
      </w:r>
      <w:proofErr w:type="spellStart"/>
      <w:r>
        <w:rPr>
          <w:color w:val="CC7832"/>
        </w:rPr>
        <w:t>double</w:t>
      </w:r>
      <w:proofErr w:type="spellEnd"/>
      <w:r>
        <w:rPr>
          <w:color w:val="CC7832"/>
        </w:rPr>
        <w:t xml:space="preserve"> </w:t>
      </w:r>
      <w:proofErr w:type="spellStart"/>
      <w:r>
        <w:rPr>
          <w:color w:val="9876AA"/>
        </w:rPr>
        <w:t>value</w:t>
      </w:r>
      <w:proofErr w:type="spellEnd"/>
      <w:r>
        <w:rPr>
          <w:color w:val="CC7832"/>
        </w:rPr>
        <w:t>;</w:t>
      </w:r>
      <w:r>
        <w:rPr>
          <w:color w:val="CC7832"/>
        </w:rPr>
        <w:br/>
      </w:r>
      <w:r>
        <w:rPr>
          <w:color w:val="CC7832"/>
        </w:rPr>
        <w:br/>
        <w:t xml:space="preserve">    </w:t>
      </w:r>
      <w:r>
        <w:rPr>
          <w:color w:val="BBB529"/>
        </w:rPr>
        <w:t>@Column</w:t>
      </w:r>
      <w:r>
        <w:rPr>
          <w:color w:val="A9B7C6"/>
        </w:rPr>
        <w:t xml:space="preserve">(name = </w:t>
      </w:r>
      <w:r>
        <w:rPr>
          <w:color w:val="6A8759"/>
        </w:rPr>
        <w:t>"</w:t>
      </w:r>
      <w:proofErr w:type="spellStart"/>
      <w:r>
        <w:rPr>
          <w:color w:val="6A8759"/>
        </w:rPr>
        <w:t>record_date</w:t>
      </w:r>
      <w:proofErr w:type="spellEnd"/>
      <w:r>
        <w:rPr>
          <w:color w:val="6A8759"/>
        </w:rPr>
        <w:t>"</w:t>
      </w:r>
      <w:r>
        <w:rPr>
          <w:color w:val="A9B7C6"/>
        </w:rPr>
        <w:t>)</w:t>
      </w:r>
      <w:r>
        <w:rPr>
          <w:color w:val="A9B7C6"/>
        </w:rPr>
        <w:br/>
        <w:t xml:space="preserve">    </w:t>
      </w:r>
      <w:r>
        <w:rPr>
          <w:color w:val="CC7832"/>
        </w:rPr>
        <w:t xml:space="preserve">private </w:t>
      </w:r>
      <w:r>
        <w:rPr>
          <w:color w:val="A9B7C6"/>
        </w:rPr>
        <w:t xml:space="preserve">Date </w:t>
      </w:r>
      <w:proofErr w:type="spellStart"/>
      <w:r>
        <w:rPr>
          <w:color w:val="9876AA"/>
        </w:rPr>
        <w:t>date</w:t>
      </w:r>
      <w:proofErr w:type="spellEnd"/>
      <w:r>
        <w:rPr>
          <w:color w:val="CC7832"/>
        </w:rPr>
        <w:t>;</w:t>
      </w:r>
      <w:r>
        <w:rPr>
          <w:color w:val="CC7832"/>
        </w:rPr>
        <w:br/>
      </w:r>
      <w:r>
        <w:rPr>
          <w:color w:val="CC7832"/>
        </w:rPr>
        <w:br/>
        <w:t xml:space="preserve">    </w:t>
      </w:r>
      <w:r>
        <w:rPr>
          <w:color w:val="BBB529"/>
        </w:rPr>
        <w:t>@ManyToOne</w:t>
      </w:r>
      <w:r>
        <w:rPr>
          <w:color w:val="BBB529"/>
        </w:rPr>
        <w:br/>
        <w:t xml:space="preserve">    @JoinColumn</w:t>
      </w:r>
      <w:r>
        <w:rPr>
          <w:color w:val="A9B7C6"/>
        </w:rPr>
        <w:t xml:space="preserve">(name = </w:t>
      </w:r>
      <w:r>
        <w:rPr>
          <w:color w:val="6A8759"/>
        </w:rPr>
        <w:t>"</w:t>
      </w:r>
      <w:proofErr w:type="spellStart"/>
      <w:r>
        <w:rPr>
          <w:color w:val="6A8759"/>
        </w:rPr>
        <w:t>sensor_id</w:t>
      </w:r>
      <w:proofErr w:type="spellEnd"/>
      <w:r>
        <w:rPr>
          <w:color w:val="6A8759"/>
        </w:rPr>
        <w:t>"</w:t>
      </w:r>
      <w:r>
        <w:rPr>
          <w:color w:val="A9B7C6"/>
        </w:rPr>
        <w:t>)</w:t>
      </w:r>
      <w:r>
        <w:rPr>
          <w:color w:val="A9B7C6"/>
        </w:rPr>
        <w:br/>
        <w:t xml:space="preserve">    </w:t>
      </w:r>
      <w:proofErr w:type="spellStart"/>
      <w:r>
        <w:rPr>
          <w:color w:val="A9B7C6"/>
        </w:rPr>
        <w:t>Sensor</w:t>
      </w:r>
      <w:proofErr w:type="spellEnd"/>
      <w:r>
        <w:rPr>
          <w:color w:val="A9B7C6"/>
        </w:rPr>
        <w:t xml:space="preserve"> </w:t>
      </w:r>
      <w:proofErr w:type="spellStart"/>
      <w:r>
        <w:rPr>
          <w:color w:val="9876AA"/>
        </w:rPr>
        <w:t>sensor</w:t>
      </w:r>
      <w:proofErr w:type="spellEnd"/>
      <w:r>
        <w:rPr>
          <w:color w:val="CC7832"/>
        </w:rPr>
        <w:t>;</w:t>
      </w:r>
      <w:r>
        <w:rPr>
          <w:color w:val="CC7832"/>
        </w:rPr>
        <w:br/>
      </w:r>
      <w:r>
        <w:rPr>
          <w:color w:val="A9B7C6"/>
        </w:rPr>
        <w:t>}</w:t>
      </w:r>
    </w:p>
    <w:p w14:paraId="4BC39544" w14:textId="77777777" w:rsidR="00401FA3" w:rsidRPr="008E2549" w:rsidRDefault="00401FA3" w:rsidP="00401FA3">
      <w:pPr>
        <w:pStyle w:val="HTMLPreformatted"/>
        <w:shd w:val="clear" w:color="auto" w:fill="2B2B2B"/>
        <w:rPr>
          <w:color w:val="A9B7C6"/>
        </w:rPr>
      </w:pPr>
      <w:r>
        <w:t xml:space="preserve">  </w:t>
      </w:r>
    </w:p>
    <w:p w14:paraId="265CDDAA" w14:textId="0A2A52F1" w:rsidR="00505EFE" w:rsidRDefault="00505EFE" w:rsidP="00505EFE"/>
    <w:p w14:paraId="14BC91AA" w14:textId="46AB342A" w:rsidR="00505EFE" w:rsidRPr="00877B51" w:rsidRDefault="00505EFE" w:rsidP="00877B51">
      <w:pPr>
        <w:ind w:firstLine="708"/>
        <w:rPr>
          <w:rFonts w:ascii="Times New Roman" w:hAnsi="Times New Roman" w:cs="Times New Roman"/>
          <w:sz w:val="24"/>
          <w:szCs w:val="24"/>
        </w:rPr>
      </w:pPr>
      <w:r>
        <w:rPr>
          <w:rFonts w:ascii="Times New Roman" w:hAnsi="Times New Roman" w:cs="Times New Roman"/>
          <w:sz w:val="24"/>
          <w:szCs w:val="24"/>
        </w:rPr>
        <w:t xml:space="preserve">Următoarea secvență de cod definește </w:t>
      </w:r>
      <w:r w:rsidR="00121A97" w:rsidRPr="00121A97">
        <w:rPr>
          <w:rFonts w:ascii="Times New Roman" w:hAnsi="Times New Roman" w:cs="Times New Roman"/>
          <w:i/>
          <w:iCs/>
          <w:sz w:val="24"/>
          <w:szCs w:val="24"/>
        </w:rPr>
        <w:t>repository</w:t>
      </w:r>
      <w:r w:rsidR="00121A97">
        <w:rPr>
          <w:rFonts w:ascii="Times New Roman" w:hAnsi="Times New Roman" w:cs="Times New Roman"/>
          <w:sz w:val="24"/>
          <w:szCs w:val="24"/>
        </w:rPr>
        <w:t xml:space="preserve">-ul destinat entității </w:t>
      </w:r>
      <w:r w:rsidR="00121A97" w:rsidRPr="00121A97">
        <w:rPr>
          <w:rFonts w:ascii="Times New Roman" w:hAnsi="Times New Roman" w:cs="Times New Roman"/>
          <w:i/>
          <w:iCs/>
          <w:sz w:val="24"/>
          <w:szCs w:val="24"/>
        </w:rPr>
        <w:t>Record</w:t>
      </w:r>
      <w:r w:rsidR="00877B51">
        <w:rPr>
          <w:rFonts w:ascii="Times New Roman" w:hAnsi="Times New Roman" w:cs="Times New Roman"/>
          <w:sz w:val="24"/>
          <w:szCs w:val="24"/>
        </w:rPr>
        <w:t>.</w:t>
      </w:r>
    </w:p>
    <w:p w14:paraId="6C6A6FB3" w14:textId="77777777" w:rsidR="00401FA3" w:rsidRPr="008E2549" w:rsidRDefault="00401FA3" w:rsidP="00401FA3">
      <w:pPr>
        <w:pStyle w:val="HTMLPreformatted"/>
        <w:shd w:val="clear" w:color="auto" w:fill="2B2B2B"/>
        <w:rPr>
          <w:color w:val="A9B7C6"/>
        </w:rPr>
      </w:pPr>
      <w:r>
        <w:rPr>
          <w:color w:val="CC7832"/>
        </w:rPr>
        <w:t xml:space="preserve">public </w:t>
      </w:r>
      <w:proofErr w:type="spellStart"/>
      <w:r>
        <w:rPr>
          <w:color w:val="CC7832"/>
        </w:rPr>
        <w:t>interface</w:t>
      </w:r>
      <w:proofErr w:type="spellEnd"/>
      <w:r>
        <w:rPr>
          <w:color w:val="CC7832"/>
        </w:rPr>
        <w:t xml:space="preserve"> </w:t>
      </w:r>
      <w:proofErr w:type="spellStart"/>
      <w:r>
        <w:rPr>
          <w:color w:val="A9B7C6"/>
        </w:rPr>
        <w:t>RecordRepository</w:t>
      </w:r>
      <w:proofErr w:type="spellEnd"/>
      <w:r>
        <w:rPr>
          <w:color w:val="A9B7C6"/>
        </w:rPr>
        <w:t xml:space="preserve"> </w:t>
      </w:r>
      <w:proofErr w:type="spellStart"/>
      <w:r>
        <w:rPr>
          <w:color w:val="CC7832"/>
        </w:rPr>
        <w:t>extends</w:t>
      </w:r>
      <w:proofErr w:type="spellEnd"/>
      <w:r>
        <w:rPr>
          <w:color w:val="CC7832"/>
        </w:rPr>
        <w:t xml:space="preserve"> </w:t>
      </w:r>
      <w:proofErr w:type="spellStart"/>
      <w:r>
        <w:rPr>
          <w:color w:val="A9B7C6"/>
        </w:rPr>
        <w:t>PagingAndSortingRepository</w:t>
      </w:r>
      <w:proofErr w:type="spellEnd"/>
      <w:r>
        <w:rPr>
          <w:color w:val="A9B7C6"/>
        </w:rPr>
        <w:t>&lt;Record</w:t>
      </w:r>
      <w:r>
        <w:rPr>
          <w:color w:val="CC7832"/>
        </w:rPr>
        <w:t xml:space="preserve">, </w:t>
      </w:r>
      <w:proofErr w:type="spellStart"/>
      <w:r>
        <w:rPr>
          <w:color w:val="A9B7C6"/>
        </w:rPr>
        <w:t>Long</w:t>
      </w:r>
      <w:proofErr w:type="spellEnd"/>
      <w:r>
        <w:rPr>
          <w:color w:val="A9B7C6"/>
        </w:rPr>
        <w:t>&gt; {</w:t>
      </w:r>
      <w:r>
        <w:rPr>
          <w:color w:val="A9B7C6"/>
        </w:rPr>
        <w:br/>
      </w:r>
      <w:r>
        <w:rPr>
          <w:color w:val="A9B7C6"/>
        </w:rPr>
        <w:br/>
        <w:t xml:space="preserve">    </w:t>
      </w:r>
      <w:proofErr w:type="spellStart"/>
      <w:r>
        <w:rPr>
          <w:color w:val="A9B7C6"/>
        </w:rPr>
        <w:t>List</w:t>
      </w:r>
      <w:proofErr w:type="spellEnd"/>
      <w:r>
        <w:rPr>
          <w:color w:val="A9B7C6"/>
        </w:rPr>
        <w:t xml:space="preserve">&lt;Record&gt; </w:t>
      </w:r>
      <w:proofErr w:type="spellStart"/>
      <w:r>
        <w:rPr>
          <w:color w:val="FFC66D"/>
        </w:rPr>
        <w:t>findAllBySensorOrderByDateDesc</w:t>
      </w:r>
      <w:proofErr w:type="spellEnd"/>
      <w:r>
        <w:rPr>
          <w:color w:val="A9B7C6"/>
        </w:rPr>
        <w:t>(</w:t>
      </w:r>
      <w:proofErr w:type="spellStart"/>
      <w:r>
        <w:rPr>
          <w:color w:val="A9B7C6"/>
        </w:rPr>
        <w:t>Sensor</w:t>
      </w:r>
      <w:proofErr w:type="spellEnd"/>
      <w:r>
        <w:rPr>
          <w:color w:val="A9B7C6"/>
        </w:rPr>
        <w:t xml:space="preserve"> </w:t>
      </w:r>
      <w:proofErr w:type="spellStart"/>
      <w:r>
        <w:rPr>
          <w:color w:val="A9B7C6"/>
        </w:rPr>
        <w:t>sensor</w:t>
      </w:r>
      <w:proofErr w:type="spellEnd"/>
      <w:r>
        <w:rPr>
          <w:color w:val="CC7832"/>
        </w:rPr>
        <w:t xml:space="preserve">, </w:t>
      </w:r>
      <w:proofErr w:type="spellStart"/>
      <w:r>
        <w:rPr>
          <w:color w:val="A9B7C6"/>
        </w:rPr>
        <w:t>Pageable</w:t>
      </w:r>
      <w:proofErr w:type="spellEnd"/>
      <w:r>
        <w:rPr>
          <w:color w:val="A9B7C6"/>
        </w:rPr>
        <w:t xml:space="preserve"> </w:t>
      </w:r>
      <w:proofErr w:type="spellStart"/>
      <w:r>
        <w:rPr>
          <w:color w:val="A9B7C6"/>
        </w:rPr>
        <w:t>pageable</w:t>
      </w:r>
      <w:proofErr w:type="spellEnd"/>
      <w:r>
        <w:rPr>
          <w:color w:val="A9B7C6"/>
        </w:rPr>
        <w:t>)</w:t>
      </w:r>
      <w:r>
        <w:rPr>
          <w:color w:val="CC7832"/>
        </w:rPr>
        <w:t>;</w:t>
      </w:r>
      <w:r>
        <w:rPr>
          <w:color w:val="CC7832"/>
        </w:rPr>
        <w:br/>
      </w:r>
      <w:r>
        <w:rPr>
          <w:color w:val="A9B7C6"/>
        </w:rPr>
        <w:t>}</w:t>
      </w:r>
    </w:p>
    <w:p w14:paraId="7144C01D" w14:textId="77777777" w:rsidR="00877B51" w:rsidRDefault="00877B51" w:rsidP="00401FA3">
      <w:pPr>
        <w:rPr>
          <w:rFonts w:ascii="Times New Roman" w:hAnsi="Times New Roman" w:cs="Times New Roman"/>
          <w:sz w:val="24"/>
          <w:szCs w:val="24"/>
        </w:rPr>
      </w:pPr>
    </w:p>
    <w:p w14:paraId="6189AF0C" w14:textId="24A88D62" w:rsidR="00401FA3" w:rsidRPr="00335252" w:rsidRDefault="00401FA3" w:rsidP="00401FA3">
      <w:pPr>
        <w:rPr>
          <w:rFonts w:ascii="Times New Roman" w:hAnsi="Times New Roman" w:cs="Times New Roman"/>
          <w:sz w:val="24"/>
          <w:szCs w:val="24"/>
        </w:rPr>
      </w:pPr>
      <w:r w:rsidRPr="00335252">
        <w:rPr>
          <w:rFonts w:ascii="Times New Roman" w:hAnsi="Times New Roman" w:cs="Times New Roman"/>
          <w:sz w:val="24"/>
          <w:szCs w:val="24"/>
        </w:rPr>
        <w:tab/>
        <w:t xml:space="preserve">Microserviciul este structurat conform stilului arhitectural REST, fiind dispuse diferite </w:t>
      </w:r>
      <w:r w:rsidRPr="00DA1F55">
        <w:rPr>
          <w:rFonts w:ascii="Times New Roman" w:hAnsi="Times New Roman" w:cs="Times New Roman"/>
          <w:i/>
          <w:iCs/>
          <w:sz w:val="24"/>
          <w:szCs w:val="24"/>
        </w:rPr>
        <w:t>endpoint</w:t>
      </w:r>
      <w:r w:rsidRPr="00335252">
        <w:rPr>
          <w:rFonts w:ascii="Times New Roman" w:hAnsi="Times New Roman" w:cs="Times New Roman"/>
          <w:sz w:val="24"/>
          <w:szCs w:val="24"/>
        </w:rPr>
        <w:t xml:space="preserve">-uri reprezentate de clase </w:t>
      </w:r>
      <w:r>
        <w:rPr>
          <w:rFonts w:ascii="Times New Roman" w:hAnsi="Times New Roman" w:cs="Times New Roman"/>
          <w:sz w:val="24"/>
          <w:szCs w:val="24"/>
        </w:rPr>
        <w:t>adnotate</w:t>
      </w:r>
      <w:r w:rsidRPr="00335252">
        <w:rPr>
          <w:rFonts w:ascii="Times New Roman" w:hAnsi="Times New Roman" w:cs="Times New Roman"/>
          <w:sz w:val="24"/>
          <w:szCs w:val="24"/>
        </w:rPr>
        <w:t xml:space="preserve"> cu </w:t>
      </w:r>
      <w:r w:rsidRPr="00335252">
        <w:rPr>
          <w:rFonts w:ascii="Times New Roman" w:hAnsi="Times New Roman" w:cs="Times New Roman"/>
          <w:i/>
          <w:iCs/>
          <w:sz w:val="24"/>
          <w:szCs w:val="24"/>
        </w:rPr>
        <w:t>@RestController</w:t>
      </w:r>
      <w:r w:rsidRPr="00335252">
        <w:rPr>
          <w:rFonts w:ascii="Times New Roman" w:hAnsi="Times New Roman" w:cs="Times New Roman"/>
          <w:sz w:val="24"/>
          <w:szCs w:val="24"/>
        </w:rPr>
        <w:t xml:space="preserve">. Acestea sunt găsite și injectate de către Spring Boot în context, ulterior fiind expuse printr-un container Tomcat. Au fost create </w:t>
      </w:r>
      <w:r w:rsidRPr="00DA1F55">
        <w:rPr>
          <w:rFonts w:ascii="Times New Roman" w:hAnsi="Times New Roman" w:cs="Times New Roman"/>
          <w:i/>
          <w:iCs/>
          <w:sz w:val="24"/>
          <w:szCs w:val="24"/>
        </w:rPr>
        <w:t>controller</w:t>
      </w:r>
      <w:r w:rsidR="00082BD2">
        <w:rPr>
          <w:rFonts w:ascii="Times New Roman" w:hAnsi="Times New Roman" w:cs="Times New Roman"/>
          <w:i/>
          <w:iCs/>
          <w:sz w:val="24"/>
          <w:szCs w:val="24"/>
        </w:rPr>
        <w:t>-</w:t>
      </w:r>
      <w:r w:rsidRPr="00622F63">
        <w:rPr>
          <w:rFonts w:ascii="Times New Roman" w:hAnsi="Times New Roman" w:cs="Times New Roman"/>
          <w:sz w:val="24"/>
          <w:szCs w:val="24"/>
        </w:rPr>
        <w:t>e</w:t>
      </w:r>
      <w:r w:rsidRPr="00335252">
        <w:rPr>
          <w:rFonts w:ascii="Times New Roman" w:hAnsi="Times New Roman" w:cs="Times New Roman"/>
          <w:sz w:val="24"/>
          <w:szCs w:val="24"/>
        </w:rPr>
        <w:t xml:space="preserve"> pentru toate entitățile, aplicându-se conceptul </w:t>
      </w:r>
      <w:r w:rsidRPr="00335252">
        <w:rPr>
          <w:rFonts w:ascii="Times New Roman" w:hAnsi="Times New Roman" w:cs="Times New Roman"/>
          <w:i/>
          <w:iCs/>
          <w:sz w:val="24"/>
          <w:szCs w:val="24"/>
        </w:rPr>
        <w:t>Separation of Concerns,</w:t>
      </w:r>
      <w:r w:rsidRPr="00335252">
        <w:rPr>
          <w:rFonts w:ascii="Times New Roman" w:hAnsi="Times New Roman" w:cs="Times New Roman"/>
          <w:sz w:val="24"/>
          <w:szCs w:val="24"/>
        </w:rPr>
        <w:t xml:space="preserve"> structurând proiectul în </w:t>
      </w:r>
      <w:r w:rsidRPr="00DA1F55">
        <w:rPr>
          <w:rFonts w:ascii="Times New Roman" w:hAnsi="Times New Roman" w:cs="Times New Roman"/>
          <w:i/>
          <w:iCs/>
          <w:sz w:val="24"/>
          <w:szCs w:val="24"/>
        </w:rPr>
        <w:t>controller</w:t>
      </w:r>
      <w:r w:rsidR="00082BD2">
        <w:rPr>
          <w:rFonts w:ascii="Times New Roman" w:hAnsi="Times New Roman" w:cs="Times New Roman"/>
          <w:i/>
          <w:iCs/>
          <w:sz w:val="24"/>
          <w:szCs w:val="24"/>
        </w:rPr>
        <w:t>-</w:t>
      </w:r>
      <w:r w:rsidRPr="00622F63">
        <w:rPr>
          <w:rFonts w:ascii="Times New Roman" w:hAnsi="Times New Roman" w:cs="Times New Roman"/>
          <w:sz w:val="24"/>
          <w:szCs w:val="24"/>
        </w:rPr>
        <w:t>e</w:t>
      </w:r>
      <w:r w:rsidRPr="00335252">
        <w:rPr>
          <w:rFonts w:ascii="Times New Roman" w:hAnsi="Times New Roman" w:cs="Times New Roman"/>
          <w:sz w:val="24"/>
          <w:szCs w:val="24"/>
        </w:rPr>
        <w:t xml:space="preserve">, </w:t>
      </w:r>
      <w:r w:rsidRPr="00DA1F55">
        <w:rPr>
          <w:rFonts w:ascii="Times New Roman" w:hAnsi="Times New Roman" w:cs="Times New Roman"/>
          <w:i/>
          <w:iCs/>
          <w:sz w:val="24"/>
          <w:szCs w:val="24"/>
        </w:rPr>
        <w:t>service</w:t>
      </w:r>
      <w:r w:rsidRPr="00335252">
        <w:rPr>
          <w:rFonts w:ascii="Times New Roman" w:hAnsi="Times New Roman" w:cs="Times New Roman"/>
          <w:sz w:val="24"/>
          <w:szCs w:val="24"/>
        </w:rPr>
        <w:t xml:space="preserve">-uri și </w:t>
      </w:r>
      <w:r w:rsidRPr="00DA1F55">
        <w:rPr>
          <w:rFonts w:ascii="Times New Roman" w:hAnsi="Times New Roman" w:cs="Times New Roman"/>
          <w:i/>
          <w:iCs/>
          <w:sz w:val="24"/>
          <w:szCs w:val="24"/>
        </w:rPr>
        <w:t>repository</w:t>
      </w:r>
      <w:r w:rsidRPr="00335252">
        <w:rPr>
          <w:rFonts w:ascii="Times New Roman" w:hAnsi="Times New Roman" w:cs="Times New Roman"/>
          <w:sz w:val="24"/>
          <w:szCs w:val="24"/>
        </w:rPr>
        <w:t>-uri, îmbunătățind astfel lizibilitatea proiectului și ușurând viitoarea mentenanță. De asemenea, serviciul nu are nicio depend</w:t>
      </w:r>
      <w:r>
        <w:rPr>
          <w:rFonts w:ascii="Times New Roman" w:hAnsi="Times New Roman" w:cs="Times New Roman"/>
          <w:sz w:val="24"/>
          <w:szCs w:val="24"/>
        </w:rPr>
        <w:t>e</w:t>
      </w:r>
      <w:r w:rsidRPr="00335252">
        <w:rPr>
          <w:rFonts w:ascii="Times New Roman" w:hAnsi="Times New Roman" w:cs="Times New Roman"/>
          <w:sz w:val="24"/>
          <w:szCs w:val="24"/>
        </w:rPr>
        <w:t xml:space="preserve">nță exceptând </w:t>
      </w:r>
      <w:r w:rsidR="00082BD2">
        <w:rPr>
          <w:rFonts w:ascii="Times New Roman" w:hAnsi="Times New Roman" w:cs="Times New Roman"/>
          <w:sz w:val="24"/>
          <w:szCs w:val="24"/>
        </w:rPr>
        <w:t xml:space="preserve">pe </w:t>
      </w:r>
      <w:r w:rsidRPr="00335252">
        <w:rPr>
          <w:rFonts w:ascii="Times New Roman" w:hAnsi="Times New Roman" w:cs="Times New Roman"/>
          <w:sz w:val="24"/>
          <w:szCs w:val="24"/>
        </w:rPr>
        <w:t>cele de infrastructură, fiind astfel ușor de distribuit și scalat în funcție de încărcătură.</w:t>
      </w:r>
    </w:p>
    <w:p w14:paraId="7A0D4F4D" w14:textId="77777777" w:rsidR="00401FA3" w:rsidRDefault="00401FA3" w:rsidP="00401FA3">
      <w:pPr>
        <w:keepNext/>
        <w:jc w:val="center"/>
      </w:pPr>
      <w:r w:rsidRPr="00335252">
        <w:rPr>
          <w:rFonts w:ascii="Times New Roman" w:hAnsi="Times New Roman" w:cs="Times New Roman"/>
          <w:noProof/>
          <w:sz w:val="24"/>
          <w:szCs w:val="24"/>
        </w:rPr>
        <w:lastRenderedPageBreak/>
        <w:drawing>
          <wp:inline distT="0" distB="0" distL="0" distR="0" wp14:anchorId="29F1A010" wp14:editId="35965443">
            <wp:extent cx="4586514" cy="2343319"/>
            <wp:effectExtent l="0" t="0" r="0" b="0"/>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4616976" cy="2358882"/>
                    </a:xfrm>
                    <a:prstGeom prst="rect">
                      <a:avLst/>
                    </a:prstGeom>
                  </pic:spPr>
                </pic:pic>
              </a:graphicData>
            </a:graphic>
          </wp:inline>
        </w:drawing>
      </w:r>
    </w:p>
    <w:p w14:paraId="6BA8250C" w14:textId="14BEE047" w:rsidR="00401FA3" w:rsidRPr="00E17768" w:rsidRDefault="00401FA3" w:rsidP="00401FA3">
      <w:pPr>
        <w:pStyle w:val="Caption"/>
        <w:jc w:val="center"/>
        <w:rPr>
          <w:rFonts w:ascii="Times New Roman" w:hAnsi="Times New Roman" w:cs="Times New Roman"/>
          <w:sz w:val="40"/>
          <w:szCs w:val="40"/>
        </w:rPr>
      </w:pPr>
      <w:r w:rsidRPr="00E17768">
        <w:rPr>
          <w:rFonts w:ascii="Times New Roman" w:hAnsi="Times New Roman" w:cs="Times New Roman"/>
          <w:sz w:val="24"/>
          <w:szCs w:val="24"/>
        </w:rPr>
        <w:t>Figura 3.</w:t>
      </w:r>
      <w:r w:rsidR="00387C7D">
        <w:rPr>
          <w:rFonts w:ascii="Times New Roman" w:hAnsi="Times New Roman" w:cs="Times New Roman"/>
          <w:sz w:val="24"/>
          <w:szCs w:val="24"/>
        </w:rPr>
        <w:t>9</w:t>
      </w:r>
      <w:r w:rsidRPr="00E17768">
        <w:rPr>
          <w:rFonts w:ascii="Times New Roman" w:hAnsi="Times New Roman" w:cs="Times New Roman"/>
          <w:sz w:val="24"/>
          <w:szCs w:val="24"/>
        </w:rPr>
        <w:t>. Structura serviciilor</w:t>
      </w:r>
    </w:p>
    <w:p w14:paraId="2CA222BD" w14:textId="77777777" w:rsidR="00401FA3" w:rsidRPr="00335252" w:rsidRDefault="00401FA3" w:rsidP="00401FA3">
      <w:pPr>
        <w:rPr>
          <w:rFonts w:ascii="Times New Roman" w:hAnsi="Times New Roman" w:cs="Times New Roman"/>
          <w:sz w:val="24"/>
          <w:szCs w:val="24"/>
        </w:rPr>
      </w:pPr>
      <w:r w:rsidRPr="00335252">
        <w:rPr>
          <w:rFonts w:ascii="Times New Roman" w:hAnsi="Times New Roman" w:cs="Times New Roman"/>
          <w:sz w:val="24"/>
          <w:szCs w:val="24"/>
        </w:rPr>
        <w:tab/>
        <w:t>Fluxul de folosire al acestui serviciu implică crearea de țări și orașe de către administratorul aplicației</w:t>
      </w:r>
      <w:r>
        <w:rPr>
          <w:rFonts w:ascii="Times New Roman" w:hAnsi="Times New Roman" w:cs="Times New Roman"/>
          <w:sz w:val="24"/>
          <w:szCs w:val="24"/>
        </w:rPr>
        <w:t>.</w:t>
      </w:r>
      <w:r w:rsidRPr="00335252">
        <w:rPr>
          <w:rFonts w:ascii="Times New Roman" w:hAnsi="Times New Roman" w:cs="Times New Roman"/>
          <w:sz w:val="24"/>
          <w:szCs w:val="24"/>
        </w:rPr>
        <w:t xml:space="preserve"> </w:t>
      </w:r>
      <w:r>
        <w:rPr>
          <w:rFonts w:ascii="Times New Roman" w:hAnsi="Times New Roman" w:cs="Times New Roman"/>
          <w:sz w:val="24"/>
          <w:szCs w:val="24"/>
        </w:rPr>
        <w:t>U</w:t>
      </w:r>
      <w:r w:rsidRPr="00335252">
        <w:rPr>
          <w:rFonts w:ascii="Times New Roman" w:hAnsi="Times New Roman" w:cs="Times New Roman"/>
          <w:sz w:val="24"/>
          <w:szCs w:val="24"/>
        </w:rPr>
        <w:t xml:space="preserve">tilizatorul </w:t>
      </w:r>
      <w:r>
        <w:rPr>
          <w:rFonts w:ascii="Times New Roman" w:hAnsi="Times New Roman" w:cs="Times New Roman"/>
          <w:sz w:val="24"/>
          <w:szCs w:val="24"/>
        </w:rPr>
        <w:t xml:space="preserve">trebuie </w:t>
      </w:r>
      <w:r w:rsidRPr="00335252">
        <w:rPr>
          <w:rFonts w:ascii="Times New Roman" w:hAnsi="Times New Roman" w:cs="Times New Roman"/>
          <w:sz w:val="24"/>
          <w:szCs w:val="24"/>
        </w:rPr>
        <w:t>să</w:t>
      </w:r>
      <w:r>
        <w:rPr>
          <w:rFonts w:ascii="Times New Roman" w:hAnsi="Times New Roman" w:cs="Times New Roman"/>
          <w:sz w:val="24"/>
          <w:szCs w:val="24"/>
        </w:rPr>
        <w:t xml:space="preserve"> î</w:t>
      </w:r>
      <w:r w:rsidRPr="00335252">
        <w:rPr>
          <w:rFonts w:ascii="Times New Roman" w:hAnsi="Times New Roman" w:cs="Times New Roman"/>
          <w:sz w:val="24"/>
          <w:szCs w:val="24"/>
        </w:rPr>
        <w:t xml:space="preserve">și creeze o casă înainte de orice acțiune de împerechere cu un </w:t>
      </w:r>
      <w:r w:rsidRPr="00DA1F55">
        <w:rPr>
          <w:rFonts w:ascii="Times New Roman" w:hAnsi="Times New Roman" w:cs="Times New Roman"/>
          <w:i/>
          <w:iCs/>
          <w:sz w:val="24"/>
          <w:szCs w:val="24"/>
        </w:rPr>
        <w:t>gateway</w:t>
      </w:r>
      <w:r w:rsidRPr="00335252">
        <w:rPr>
          <w:rFonts w:ascii="Times New Roman" w:hAnsi="Times New Roman" w:cs="Times New Roman"/>
          <w:sz w:val="24"/>
          <w:szCs w:val="24"/>
        </w:rPr>
        <w:t xml:space="preserve">. Identificarea </w:t>
      </w:r>
      <w:r>
        <w:rPr>
          <w:rFonts w:ascii="Times New Roman" w:hAnsi="Times New Roman" w:cs="Times New Roman"/>
          <w:sz w:val="24"/>
          <w:szCs w:val="24"/>
        </w:rPr>
        <w:t>utilizatorului</w:t>
      </w:r>
      <w:r w:rsidRPr="00335252">
        <w:rPr>
          <w:rFonts w:ascii="Times New Roman" w:hAnsi="Times New Roman" w:cs="Times New Roman"/>
          <w:sz w:val="24"/>
          <w:szCs w:val="24"/>
        </w:rPr>
        <w:t xml:space="preserve"> se face prin </w:t>
      </w:r>
      <w:r w:rsidRPr="00DA1F55">
        <w:rPr>
          <w:rFonts w:ascii="Times New Roman" w:hAnsi="Times New Roman" w:cs="Times New Roman"/>
          <w:i/>
          <w:iCs/>
          <w:sz w:val="24"/>
          <w:szCs w:val="24"/>
        </w:rPr>
        <w:t>token</w:t>
      </w:r>
      <w:r w:rsidRPr="00335252">
        <w:rPr>
          <w:rFonts w:ascii="Times New Roman" w:hAnsi="Times New Roman" w:cs="Times New Roman"/>
          <w:sz w:val="24"/>
          <w:szCs w:val="24"/>
        </w:rPr>
        <w:t xml:space="preserve">-ul purtător, urmând să aibă valabilă posibilitatea de salvare a unei case, regăsire a detaliilor acesteia dar și editare a numelui. Pentru a asocia o casă unui user se folosește câmpul </w:t>
      </w:r>
      <w:r w:rsidRPr="00335252">
        <w:rPr>
          <w:rFonts w:ascii="Times New Roman" w:hAnsi="Times New Roman" w:cs="Times New Roman"/>
          <w:i/>
          <w:iCs/>
          <w:sz w:val="24"/>
          <w:szCs w:val="24"/>
        </w:rPr>
        <w:t xml:space="preserve">sub </w:t>
      </w:r>
      <w:r w:rsidRPr="00335252">
        <w:rPr>
          <w:rFonts w:ascii="Times New Roman" w:hAnsi="Times New Roman" w:cs="Times New Roman"/>
          <w:sz w:val="24"/>
          <w:szCs w:val="24"/>
        </w:rPr>
        <w:t xml:space="preserve">din JWT, iar la salvarea casei se creează și o cameră implicită unde urmează a fi salvați senzorii la momentul împerecherii. </w:t>
      </w:r>
    </w:p>
    <w:p w14:paraId="631B7D5B" w14:textId="474AC269" w:rsidR="00401FA3" w:rsidRDefault="00401FA3" w:rsidP="00401FA3">
      <w:pPr>
        <w:ind w:firstLine="708"/>
        <w:rPr>
          <w:rFonts w:ascii="Times New Roman" w:hAnsi="Times New Roman" w:cs="Times New Roman"/>
          <w:sz w:val="24"/>
          <w:szCs w:val="24"/>
        </w:rPr>
      </w:pPr>
      <w:r w:rsidRPr="00DA1F55">
        <w:rPr>
          <w:rFonts w:ascii="Times New Roman" w:hAnsi="Times New Roman" w:cs="Times New Roman"/>
          <w:i/>
          <w:iCs/>
          <w:sz w:val="24"/>
          <w:szCs w:val="24"/>
        </w:rPr>
        <w:t>Controller</w:t>
      </w:r>
      <w:r w:rsidRPr="00335252">
        <w:rPr>
          <w:rFonts w:ascii="Times New Roman" w:hAnsi="Times New Roman" w:cs="Times New Roman"/>
          <w:sz w:val="24"/>
          <w:szCs w:val="24"/>
        </w:rPr>
        <w:t xml:space="preserve">-ul IotGateway are o metodă </w:t>
      </w:r>
      <w:r w:rsidRPr="00335252">
        <w:rPr>
          <w:rFonts w:ascii="Times New Roman" w:hAnsi="Times New Roman" w:cs="Times New Roman"/>
          <w:i/>
          <w:iCs/>
          <w:sz w:val="24"/>
          <w:szCs w:val="24"/>
        </w:rPr>
        <w:t xml:space="preserve">signal </w:t>
      </w:r>
      <w:r w:rsidRPr="00335252">
        <w:rPr>
          <w:rFonts w:ascii="Times New Roman" w:hAnsi="Times New Roman" w:cs="Times New Roman"/>
          <w:sz w:val="24"/>
          <w:szCs w:val="24"/>
        </w:rPr>
        <w:t xml:space="preserve">destinată </w:t>
      </w:r>
      <w:r>
        <w:rPr>
          <w:rFonts w:ascii="Times New Roman" w:hAnsi="Times New Roman" w:cs="Times New Roman"/>
          <w:sz w:val="24"/>
          <w:szCs w:val="24"/>
        </w:rPr>
        <w:t xml:space="preserve">pentru </w:t>
      </w:r>
      <w:r w:rsidRPr="00335252">
        <w:rPr>
          <w:rFonts w:ascii="Times New Roman" w:hAnsi="Times New Roman" w:cs="Times New Roman"/>
          <w:sz w:val="24"/>
          <w:szCs w:val="24"/>
        </w:rPr>
        <w:t>a fi apelată de către dispozitivul IoT pentru a semnala disponibilitatea acestuia</w:t>
      </w:r>
      <w:r>
        <w:rPr>
          <w:rFonts w:ascii="Times New Roman" w:hAnsi="Times New Roman" w:cs="Times New Roman"/>
          <w:sz w:val="24"/>
          <w:szCs w:val="24"/>
        </w:rPr>
        <w:t>. Î</w:t>
      </w:r>
      <w:r w:rsidRPr="00335252">
        <w:rPr>
          <w:rFonts w:ascii="Times New Roman" w:hAnsi="Times New Roman" w:cs="Times New Roman"/>
          <w:sz w:val="24"/>
          <w:szCs w:val="24"/>
        </w:rPr>
        <w:t xml:space="preserve">n corpul cererii </w:t>
      </w:r>
      <w:r>
        <w:rPr>
          <w:rFonts w:ascii="Times New Roman" w:hAnsi="Times New Roman" w:cs="Times New Roman"/>
          <w:sz w:val="24"/>
          <w:szCs w:val="24"/>
        </w:rPr>
        <w:t xml:space="preserve">se află </w:t>
      </w:r>
      <w:r w:rsidRPr="00335252">
        <w:rPr>
          <w:rFonts w:ascii="Times New Roman" w:hAnsi="Times New Roman" w:cs="Times New Roman"/>
          <w:sz w:val="24"/>
          <w:szCs w:val="24"/>
        </w:rPr>
        <w:t>detalii precum codul de împerechere, tipul acestuia</w:t>
      </w:r>
      <w:r>
        <w:rPr>
          <w:rFonts w:ascii="Times New Roman" w:hAnsi="Times New Roman" w:cs="Times New Roman"/>
          <w:sz w:val="24"/>
          <w:szCs w:val="24"/>
        </w:rPr>
        <w:t>,</w:t>
      </w:r>
      <w:r w:rsidRPr="00335252">
        <w:rPr>
          <w:rFonts w:ascii="Times New Roman" w:hAnsi="Times New Roman" w:cs="Times New Roman"/>
          <w:sz w:val="24"/>
          <w:szCs w:val="24"/>
        </w:rPr>
        <w:t xml:space="preserve"> dar și senzorii instalați. Nodul este identificat prin intermediul câmpului </w:t>
      </w:r>
      <w:r w:rsidRPr="00335252">
        <w:rPr>
          <w:rFonts w:ascii="Times New Roman" w:hAnsi="Times New Roman" w:cs="Times New Roman"/>
          <w:i/>
          <w:iCs/>
          <w:sz w:val="24"/>
          <w:szCs w:val="24"/>
        </w:rPr>
        <w:t xml:space="preserve">sub </w:t>
      </w:r>
      <w:r w:rsidRPr="00335252">
        <w:rPr>
          <w:rFonts w:ascii="Times New Roman" w:hAnsi="Times New Roman" w:cs="Times New Roman"/>
          <w:sz w:val="24"/>
          <w:szCs w:val="24"/>
        </w:rPr>
        <w:t xml:space="preserve">al </w:t>
      </w:r>
      <w:r w:rsidRPr="00DA1F55">
        <w:rPr>
          <w:rFonts w:ascii="Times New Roman" w:hAnsi="Times New Roman" w:cs="Times New Roman"/>
          <w:i/>
          <w:iCs/>
          <w:sz w:val="24"/>
          <w:szCs w:val="24"/>
        </w:rPr>
        <w:t>token</w:t>
      </w:r>
      <w:r w:rsidRPr="00335252">
        <w:rPr>
          <w:rFonts w:ascii="Times New Roman" w:hAnsi="Times New Roman" w:cs="Times New Roman"/>
          <w:sz w:val="24"/>
          <w:szCs w:val="24"/>
        </w:rPr>
        <w:t>-ului trimis, iar dacă nodul este deja împerecheat, este întors ID-ul utilizatorului</w:t>
      </w:r>
      <w:r>
        <w:rPr>
          <w:rFonts w:ascii="Times New Roman" w:hAnsi="Times New Roman" w:cs="Times New Roman"/>
          <w:sz w:val="24"/>
          <w:szCs w:val="24"/>
        </w:rPr>
        <w:t>.</w:t>
      </w:r>
      <w:r w:rsidRPr="00335252">
        <w:rPr>
          <w:rFonts w:ascii="Times New Roman" w:hAnsi="Times New Roman" w:cs="Times New Roman"/>
          <w:sz w:val="24"/>
          <w:szCs w:val="24"/>
        </w:rPr>
        <w:t xml:space="preserve"> </w:t>
      </w:r>
      <w:r>
        <w:rPr>
          <w:rFonts w:ascii="Times New Roman" w:hAnsi="Times New Roman" w:cs="Times New Roman"/>
          <w:sz w:val="24"/>
          <w:szCs w:val="24"/>
        </w:rPr>
        <w:t>D</w:t>
      </w:r>
      <w:r w:rsidRPr="00335252">
        <w:rPr>
          <w:rFonts w:ascii="Times New Roman" w:hAnsi="Times New Roman" w:cs="Times New Roman"/>
          <w:sz w:val="24"/>
          <w:szCs w:val="24"/>
        </w:rPr>
        <w:t xml:space="preserve">etaliile acestea sunt salvate într-o </w:t>
      </w:r>
      <w:r w:rsidR="00082BD2">
        <w:rPr>
          <w:rFonts w:ascii="Times New Roman" w:hAnsi="Times New Roman" w:cs="Times New Roman"/>
          <w:sz w:val="24"/>
          <w:szCs w:val="24"/>
        </w:rPr>
        <w:t xml:space="preserve">structură de tip </w:t>
      </w:r>
      <w:r w:rsidR="00082BD2" w:rsidRPr="00622F63">
        <w:rPr>
          <w:rFonts w:ascii="Times New Roman" w:hAnsi="Times New Roman" w:cs="Times New Roman"/>
          <w:i/>
          <w:iCs/>
          <w:sz w:val="24"/>
          <w:szCs w:val="24"/>
        </w:rPr>
        <w:t>map</w:t>
      </w:r>
      <w:r w:rsidR="00082BD2">
        <w:rPr>
          <w:rFonts w:ascii="Times New Roman" w:hAnsi="Times New Roman" w:cs="Times New Roman"/>
          <w:sz w:val="24"/>
          <w:szCs w:val="24"/>
        </w:rPr>
        <w:t xml:space="preserve"> </w:t>
      </w:r>
      <w:r w:rsidRPr="00335252">
        <w:rPr>
          <w:rFonts w:ascii="Times New Roman" w:hAnsi="Times New Roman" w:cs="Times New Roman"/>
          <w:sz w:val="24"/>
          <w:szCs w:val="24"/>
        </w:rPr>
        <w:t>concurentă, marcând astfel disponibilitatea dispozitivului de a fi împerecheat</w:t>
      </w:r>
      <w:r>
        <w:rPr>
          <w:rFonts w:ascii="Times New Roman" w:hAnsi="Times New Roman" w:cs="Times New Roman"/>
          <w:sz w:val="24"/>
          <w:szCs w:val="24"/>
        </w:rPr>
        <w:t>.</w:t>
      </w:r>
      <w:r w:rsidRPr="00335252">
        <w:rPr>
          <w:rFonts w:ascii="Times New Roman" w:hAnsi="Times New Roman" w:cs="Times New Roman"/>
          <w:sz w:val="24"/>
          <w:szCs w:val="24"/>
        </w:rPr>
        <w:t xml:space="preserve"> </w:t>
      </w:r>
      <w:r>
        <w:rPr>
          <w:rFonts w:ascii="Times New Roman" w:hAnsi="Times New Roman" w:cs="Times New Roman"/>
          <w:sz w:val="24"/>
          <w:szCs w:val="24"/>
        </w:rPr>
        <w:t>A</w:t>
      </w:r>
      <w:r w:rsidRPr="00335252">
        <w:rPr>
          <w:rFonts w:ascii="Times New Roman" w:hAnsi="Times New Roman" w:cs="Times New Roman"/>
          <w:sz w:val="24"/>
          <w:szCs w:val="24"/>
        </w:rPr>
        <w:t xml:space="preserve">ceastă metodă </w:t>
      </w:r>
      <w:r>
        <w:rPr>
          <w:rFonts w:ascii="Times New Roman" w:hAnsi="Times New Roman" w:cs="Times New Roman"/>
          <w:sz w:val="24"/>
          <w:szCs w:val="24"/>
        </w:rPr>
        <w:t xml:space="preserve">este apelată </w:t>
      </w:r>
      <w:r w:rsidRPr="00335252">
        <w:rPr>
          <w:rFonts w:ascii="Times New Roman" w:hAnsi="Times New Roman" w:cs="Times New Roman"/>
          <w:sz w:val="24"/>
          <w:szCs w:val="24"/>
        </w:rPr>
        <w:t xml:space="preserve">în buclă până va primi ID-ul unui utilizator. </w:t>
      </w:r>
    </w:p>
    <w:p w14:paraId="50AD1EB2" w14:textId="54B64DFB" w:rsidR="00E17768" w:rsidRDefault="00401FA3" w:rsidP="00943B2F">
      <w:pPr>
        <w:ind w:firstLine="708"/>
        <w:rPr>
          <w:rFonts w:ascii="Times New Roman" w:hAnsi="Times New Roman" w:cs="Times New Roman"/>
          <w:sz w:val="24"/>
          <w:szCs w:val="24"/>
        </w:rPr>
      </w:pPr>
      <w:r w:rsidRPr="009C7996">
        <w:rPr>
          <w:rFonts w:ascii="Times New Roman" w:hAnsi="Times New Roman" w:cs="Times New Roman"/>
          <w:i/>
          <w:iCs/>
          <w:sz w:val="24"/>
          <w:szCs w:val="24"/>
        </w:rPr>
        <w:t>Endpoint</w:t>
      </w:r>
      <w:r w:rsidRPr="00335252">
        <w:rPr>
          <w:rFonts w:ascii="Times New Roman" w:hAnsi="Times New Roman" w:cs="Times New Roman"/>
          <w:sz w:val="24"/>
          <w:szCs w:val="24"/>
        </w:rPr>
        <w:t xml:space="preserve">-ul </w:t>
      </w:r>
      <w:r w:rsidRPr="00335252">
        <w:rPr>
          <w:rFonts w:ascii="Times New Roman" w:hAnsi="Times New Roman" w:cs="Times New Roman"/>
          <w:i/>
          <w:iCs/>
          <w:sz w:val="24"/>
          <w:szCs w:val="24"/>
        </w:rPr>
        <w:t xml:space="preserve">pair </w:t>
      </w:r>
      <w:r w:rsidRPr="00335252">
        <w:rPr>
          <w:rFonts w:ascii="Times New Roman" w:hAnsi="Times New Roman" w:cs="Times New Roman"/>
          <w:sz w:val="24"/>
          <w:szCs w:val="24"/>
        </w:rPr>
        <w:t xml:space="preserve">este destinat pentru a fi apelat de către utilizator, trimițând codul mașinii și codul de împerechere pentru a-și însuși dispozitivul, fiind astfel scos din </w:t>
      </w:r>
      <w:r w:rsidRPr="009C7996">
        <w:rPr>
          <w:rFonts w:ascii="Times New Roman" w:hAnsi="Times New Roman" w:cs="Times New Roman"/>
          <w:i/>
          <w:iCs/>
          <w:sz w:val="24"/>
          <w:szCs w:val="24"/>
        </w:rPr>
        <w:t>pool</w:t>
      </w:r>
      <w:r w:rsidRPr="00335252">
        <w:rPr>
          <w:rFonts w:ascii="Times New Roman" w:hAnsi="Times New Roman" w:cs="Times New Roman"/>
          <w:sz w:val="24"/>
          <w:szCs w:val="24"/>
        </w:rPr>
        <w:t xml:space="preserve">-ul dispozitivelor pregătite pentru împerechere. În urma acestor operațiuni, utilizatorul poate </w:t>
      </w:r>
      <w:r>
        <w:rPr>
          <w:rFonts w:ascii="Times New Roman" w:hAnsi="Times New Roman" w:cs="Times New Roman"/>
          <w:sz w:val="24"/>
          <w:szCs w:val="24"/>
        </w:rPr>
        <w:t>modifica</w:t>
      </w:r>
      <w:r w:rsidRPr="00335252">
        <w:rPr>
          <w:rFonts w:ascii="Times New Roman" w:hAnsi="Times New Roman" w:cs="Times New Roman"/>
          <w:sz w:val="24"/>
          <w:szCs w:val="24"/>
        </w:rPr>
        <w:t xml:space="preserve"> numele </w:t>
      </w:r>
      <w:r w:rsidRPr="009C7996">
        <w:rPr>
          <w:rFonts w:ascii="Times New Roman" w:hAnsi="Times New Roman" w:cs="Times New Roman"/>
          <w:i/>
          <w:iCs/>
          <w:sz w:val="24"/>
          <w:szCs w:val="24"/>
        </w:rPr>
        <w:t>gateway</w:t>
      </w:r>
      <w:r w:rsidRPr="00335252">
        <w:rPr>
          <w:rFonts w:ascii="Times New Roman" w:hAnsi="Times New Roman" w:cs="Times New Roman"/>
          <w:sz w:val="24"/>
          <w:szCs w:val="24"/>
        </w:rPr>
        <w:t xml:space="preserve">-ului, șterge un dispozitiv împerecheat, dar și întoarce </w:t>
      </w:r>
      <w:r>
        <w:rPr>
          <w:rFonts w:ascii="Times New Roman" w:hAnsi="Times New Roman" w:cs="Times New Roman"/>
          <w:sz w:val="24"/>
          <w:szCs w:val="24"/>
        </w:rPr>
        <w:t>toate</w:t>
      </w:r>
      <w:r w:rsidRPr="00335252">
        <w:rPr>
          <w:rFonts w:ascii="Times New Roman" w:hAnsi="Times New Roman" w:cs="Times New Roman"/>
          <w:sz w:val="24"/>
          <w:szCs w:val="24"/>
        </w:rPr>
        <w:t xml:space="preserve"> </w:t>
      </w:r>
      <w:r w:rsidRPr="009C7996">
        <w:rPr>
          <w:rFonts w:ascii="Times New Roman" w:hAnsi="Times New Roman" w:cs="Times New Roman"/>
          <w:i/>
          <w:iCs/>
          <w:sz w:val="24"/>
          <w:szCs w:val="24"/>
        </w:rPr>
        <w:t>gateway</w:t>
      </w:r>
      <w:r w:rsidRPr="00335252">
        <w:rPr>
          <w:rFonts w:ascii="Times New Roman" w:hAnsi="Times New Roman" w:cs="Times New Roman"/>
          <w:sz w:val="24"/>
          <w:szCs w:val="24"/>
        </w:rPr>
        <w:t>-uril</w:t>
      </w:r>
      <w:r>
        <w:rPr>
          <w:rFonts w:ascii="Times New Roman" w:hAnsi="Times New Roman" w:cs="Times New Roman"/>
          <w:sz w:val="24"/>
          <w:szCs w:val="24"/>
        </w:rPr>
        <w:t>e</w:t>
      </w:r>
      <w:r w:rsidRPr="00335252">
        <w:rPr>
          <w:rFonts w:ascii="Times New Roman" w:hAnsi="Times New Roman" w:cs="Times New Roman"/>
          <w:sz w:val="24"/>
          <w:szCs w:val="24"/>
        </w:rPr>
        <w:t xml:space="preserve"> împerecheate. Un </w:t>
      </w:r>
      <w:r w:rsidRPr="009C7996">
        <w:rPr>
          <w:rFonts w:ascii="Times New Roman" w:hAnsi="Times New Roman" w:cs="Times New Roman"/>
          <w:i/>
          <w:iCs/>
          <w:sz w:val="24"/>
          <w:szCs w:val="24"/>
        </w:rPr>
        <w:t>gateway</w:t>
      </w:r>
      <w:r w:rsidRPr="00335252">
        <w:rPr>
          <w:rFonts w:ascii="Times New Roman" w:hAnsi="Times New Roman" w:cs="Times New Roman"/>
          <w:sz w:val="24"/>
          <w:szCs w:val="24"/>
        </w:rPr>
        <w:t xml:space="preserve"> are unul sau mai mulți senzori, editabili folosind </w:t>
      </w:r>
      <w:r w:rsidRPr="009C7996">
        <w:rPr>
          <w:rFonts w:ascii="Times New Roman" w:hAnsi="Times New Roman" w:cs="Times New Roman"/>
          <w:i/>
          <w:iCs/>
          <w:sz w:val="24"/>
          <w:szCs w:val="24"/>
        </w:rPr>
        <w:t>endpoint</w:t>
      </w:r>
      <w:r w:rsidRPr="00335252">
        <w:rPr>
          <w:rFonts w:ascii="Times New Roman" w:hAnsi="Times New Roman" w:cs="Times New Roman"/>
          <w:sz w:val="24"/>
          <w:szCs w:val="24"/>
        </w:rPr>
        <w:t xml:space="preserve">-ul </w:t>
      </w:r>
      <w:r w:rsidRPr="00335252">
        <w:rPr>
          <w:rFonts w:ascii="Times New Roman" w:hAnsi="Times New Roman" w:cs="Times New Roman"/>
          <w:i/>
          <w:iCs/>
          <w:sz w:val="24"/>
          <w:szCs w:val="24"/>
        </w:rPr>
        <w:t xml:space="preserve">sensor, </w:t>
      </w:r>
      <w:r w:rsidRPr="00335252">
        <w:rPr>
          <w:rFonts w:ascii="Times New Roman" w:hAnsi="Times New Roman" w:cs="Times New Roman"/>
          <w:sz w:val="24"/>
          <w:szCs w:val="24"/>
        </w:rPr>
        <w:t xml:space="preserve">aceștia putând fi mutați în alte camere definite de către utilizator prin intermediul </w:t>
      </w:r>
      <w:r w:rsidRPr="009C7996">
        <w:rPr>
          <w:rFonts w:ascii="Times New Roman" w:hAnsi="Times New Roman" w:cs="Times New Roman"/>
          <w:i/>
          <w:iCs/>
          <w:sz w:val="24"/>
          <w:szCs w:val="24"/>
        </w:rPr>
        <w:t>endpoint</w:t>
      </w:r>
      <w:r w:rsidRPr="00335252">
        <w:rPr>
          <w:rFonts w:ascii="Times New Roman" w:hAnsi="Times New Roman" w:cs="Times New Roman"/>
          <w:sz w:val="24"/>
          <w:szCs w:val="24"/>
        </w:rPr>
        <w:t xml:space="preserve">-ului </w:t>
      </w:r>
      <w:r w:rsidRPr="00335252">
        <w:rPr>
          <w:rFonts w:ascii="Times New Roman" w:hAnsi="Times New Roman" w:cs="Times New Roman"/>
          <w:i/>
          <w:iCs/>
          <w:sz w:val="24"/>
          <w:szCs w:val="24"/>
        </w:rPr>
        <w:t>room</w:t>
      </w:r>
      <w:r w:rsidRPr="00335252">
        <w:rPr>
          <w:rFonts w:ascii="Times New Roman" w:hAnsi="Times New Roman" w:cs="Times New Roman"/>
          <w:sz w:val="24"/>
          <w:szCs w:val="24"/>
        </w:rPr>
        <w:t xml:space="preserve">. În privința </w:t>
      </w:r>
      <w:r w:rsidRPr="009C7996">
        <w:rPr>
          <w:rFonts w:ascii="Times New Roman" w:hAnsi="Times New Roman" w:cs="Times New Roman"/>
          <w:i/>
          <w:iCs/>
          <w:sz w:val="24"/>
          <w:szCs w:val="24"/>
        </w:rPr>
        <w:t>endpoint</w:t>
      </w:r>
      <w:r w:rsidRPr="00335252">
        <w:rPr>
          <w:rFonts w:ascii="Times New Roman" w:hAnsi="Times New Roman" w:cs="Times New Roman"/>
          <w:sz w:val="24"/>
          <w:szCs w:val="24"/>
        </w:rPr>
        <w:t xml:space="preserve">-ului </w:t>
      </w:r>
      <w:r w:rsidRPr="00335252">
        <w:rPr>
          <w:rFonts w:ascii="Times New Roman" w:hAnsi="Times New Roman" w:cs="Times New Roman"/>
          <w:i/>
          <w:iCs/>
          <w:sz w:val="24"/>
          <w:szCs w:val="24"/>
        </w:rPr>
        <w:t>record</w:t>
      </w:r>
      <w:r w:rsidRPr="00335252">
        <w:rPr>
          <w:rFonts w:ascii="Times New Roman" w:hAnsi="Times New Roman" w:cs="Times New Roman"/>
          <w:sz w:val="24"/>
          <w:szCs w:val="24"/>
        </w:rPr>
        <w:t xml:space="preserve">, acesta permite salvarea de noi intrări de către dispozitivul IoT, acesta fiind identificat prin intermediul </w:t>
      </w:r>
      <w:r w:rsidRPr="009C7996">
        <w:rPr>
          <w:rFonts w:ascii="Times New Roman" w:hAnsi="Times New Roman" w:cs="Times New Roman"/>
          <w:i/>
          <w:iCs/>
          <w:sz w:val="24"/>
          <w:szCs w:val="24"/>
        </w:rPr>
        <w:t>token</w:t>
      </w:r>
      <w:r w:rsidRPr="00335252">
        <w:rPr>
          <w:rFonts w:ascii="Times New Roman" w:hAnsi="Times New Roman" w:cs="Times New Roman"/>
          <w:sz w:val="24"/>
          <w:szCs w:val="24"/>
        </w:rPr>
        <w:t>-ului purtător</w:t>
      </w:r>
      <w:r>
        <w:rPr>
          <w:rFonts w:ascii="Times New Roman" w:hAnsi="Times New Roman" w:cs="Times New Roman"/>
          <w:sz w:val="24"/>
          <w:szCs w:val="24"/>
        </w:rPr>
        <w:t xml:space="preserve">. Este </w:t>
      </w:r>
      <w:r>
        <w:rPr>
          <w:rFonts w:ascii="Times New Roman" w:hAnsi="Times New Roman" w:cs="Times New Roman"/>
          <w:sz w:val="24"/>
          <w:szCs w:val="24"/>
        </w:rPr>
        <w:lastRenderedPageBreak/>
        <w:t xml:space="preserve">disponibilă </w:t>
      </w:r>
      <w:r w:rsidRPr="00335252">
        <w:rPr>
          <w:rFonts w:ascii="Times New Roman" w:hAnsi="Times New Roman" w:cs="Times New Roman"/>
          <w:sz w:val="24"/>
          <w:szCs w:val="24"/>
        </w:rPr>
        <w:t xml:space="preserve">și întoarcerea de înregistrări către utilizator în regim paginat, identificarea fiind făcută </w:t>
      </w:r>
      <w:r w:rsidR="00CC5A1F" w:rsidRPr="00CC5A1F">
        <w:rPr>
          <w:rFonts w:ascii="Times New Roman" w:hAnsi="Times New Roman" w:cs="Times New Roman"/>
          <w:sz w:val="24"/>
          <w:szCs w:val="24"/>
        </w:rPr>
        <w:t xml:space="preserve">analog </w:t>
      </w:r>
      <w:r w:rsidRPr="00335252">
        <w:rPr>
          <w:rFonts w:ascii="Times New Roman" w:hAnsi="Times New Roman" w:cs="Times New Roman"/>
          <w:sz w:val="24"/>
          <w:szCs w:val="24"/>
        </w:rPr>
        <w:t xml:space="preserve">ca și la </w:t>
      </w:r>
      <w:r w:rsidRPr="009C7996">
        <w:rPr>
          <w:rFonts w:ascii="Times New Roman" w:hAnsi="Times New Roman" w:cs="Times New Roman"/>
          <w:i/>
          <w:iCs/>
          <w:sz w:val="24"/>
          <w:szCs w:val="24"/>
        </w:rPr>
        <w:t>endpoint</w:t>
      </w:r>
      <w:r w:rsidRPr="00335252">
        <w:rPr>
          <w:rFonts w:ascii="Times New Roman" w:hAnsi="Times New Roman" w:cs="Times New Roman"/>
          <w:sz w:val="24"/>
          <w:szCs w:val="24"/>
        </w:rPr>
        <w:t>-ul precedent.</w:t>
      </w:r>
    </w:p>
    <w:p w14:paraId="44AF30B7" w14:textId="77777777" w:rsidR="00401FA3" w:rsidRPr="00E92FA2" w:rsidRDefault="00401FA3" w:rsidP="00401FA3">
      <w:pPr>
        <w:pStyle w:val="Heading3"/>
        <w:rPr>
          <w:rFonts w:ascii="Times New Roman" w:hAnsi="Times New Roman" w:cs="Times New Roman"/>
        </w:rPr>
      </w:pPr>
      <w:bookmarkStart w:id="64" w:name="_Toc106396825"/>
      <w:r w:rsidRPr="00E92FA2">
        <w:rPr>
          <w:rFonts w:ascii="Times New Roman" w:hAnsi="Times New Roman" w:cs="Times New Roman"/>
        </w:rPr>
        <w:t xml:space="preserve">III.5.5. Microserviciul </w:t>
      </w:r>
      <w:r w:rsidRPr="00622F63">
        <w:rPr>
          <w:rFonts w:ascii="Times New Roman" w:hAnsi="Times New Roman" w:cs="Times New Roman"/>
          <w:i/>
          <w:iCs/>
        </w:rPr>
        <w:t>Data Warehouse</w:t>
      </w:r>
      <w:bookmarkEnd w:id="64"/>
    </w:p>
    <w:p w14:paraId="0FECA35E" w14:textId="0E961A47" w:rsidR="00401FA3" w:rsidRPr="00335252" w:rsidRDefault="00401FA3" w:rsidP="00401FA3">
      <w:pPr>
        <w:ind w:firstLine="708"/>
        <w:rPr>
          <w:rFonts w:ascii="Times New Roman" w:hAnsi="Times New Roman" w:cs="Times New Roman"/>
          <w:sz w:val="24"/>
          <w:szCs w:val="24"/>
        </w:rPr>
      </w:pPr>
      <w:r w:rsidRPr="00335252">
        <w:rPr>
          <w:rFonts w:ascii="Times New Roman" w:hAnsi="Times New Roman" w:cs="Times New Roman"/>
          <w:sz w:val="24"/>
          <w:szCs w:val="24"/>
        </w:rPr>
        <w:t xml:space="preserve">Microserviciul de </w:t>
      </w:r>
      <w:r w:rsidRPr="009C7996">
        <w:rPr>
          <w:rFonts w:ascii="Times New Roman" w:hAnsi="Times New Roman" w:cs="Times New Roman"/>
          <w:i/>
          <w:iCs/>
          <w:sz w:val="24"/>
          <w:szCs w:val="24"/>
        </w:rPr>
        <w:t>Data Warehouse</w:t>
      </w:r>
      <w:r w:rsidRPr="00335252">
        <w:rPr>
          <w:rFonts w:ascii="Times New Roman" w:hAnsi="Times New Roman" w:cs="Times New Roman"/>
          <w:sz w:val="24"/>
          <w:szCs w:val="24"/>
        </w:rPr>
        <w:t xml:space="preserve"> </w:t>
      </w:r>
      <w:r w:rsidR="00987AC2">
        <w:rPr>
          <w:rFonts w:ascii="Times New Roman" w:hAnsi="Times New Roman" w:cs="Times New Roman"/>
          <w:sz w:val="24"/>
          <w:szCs w:val="24"/>
        </w:rPr>
        <w:t xml:space="preserve">existent </w:t>
      </w:r>
      <w:r w:rsidRPr="00335252">
        <w:rPr>
          <w:rFonts w:ascii="Times New Roman" w:hAnsi="Times New Roman" w:cs="Times New Roman"/>
          <w:sz w:val="24"/>
          <w:szCs w:val="24"/>
        </w:rPr>
        <w:t xml:space="preserve">la calea </w:t>
      </w:r>
      <w:r w:rsidRPr="00335252">
        <w:rPr>
          <w:rFonts w:ascii="Times New Roman" w:hAnsi="Times New Roman" w:cs="Times New Roman"/>
          <w:i/>
          <w:iCs/>
          <w:sz w:val="24"/>
          <w:szCs w:val="24"/>
        </w:rPr>
        <w:t xml:space="preserve">dw </w:t>
      </w:r>
      <w:r w:rsidRPr="00335252">
        <w:rPr>
          <w:rFonts w:ascii="Times New Roman" w:hAnsi="Times New Roman" w:cs="Times New Roman"/>
          <w:sz w:val="24"/>
          <w:szCs w:val="24"/>
        </w:rPr>
        <w:t>este introdus în proiect pentru a întruni nevoia de stocare a volumului mare de date istorice asupra cărora se pot dezvolta rapoarte și analize. Acesta folosește o instanță de baz</w:t>
      </w:r>
      <w:r w:rsidR="00987AC2">
        <w:rPr>
          <w:rFonts w:ascii="Times New Roman" w:hAnsi="Times New Roman" w:cs="Times New Roman"/>
          <w:sz w:val="24"/>
          <w:szCs w:val="24"/>
        </w:rPr>
        <w:t>ă</w:t>
      </w:r>
      <w:r w:rsidRPr="00335252">
        <w:rPr>
          <w:rFonts w:ascii="Times New Roman" w:hAnsi="Times New Roman" w:cs="Times New Roman"/>
          <w:sz w:val="24"/>
          <w:szCs w:val="24"/>
        </w:rPr>
        <w:t xml:space="preserve"> de date Oracle Express Edition 21c, unde s-au agregat datele relevante din schema OLTP. </w:t>
      </w:r>
    </w:p>
    <w:p w14:paraId="0443FA2F" w14:textId="77777777" w:rsidR="00401FA3" w:rsidRDefault="00401FA3" w:rsidP="00401FA3">
      <w:pPr>
        <w:keepNext/>
        <w:jc w:val="center"/>
      </w:pPr>
      <w:r w:rsidRPr="00335252">
        <w:rPr>
          <w:rFonts w:ascii="Times New Roman" w:hAnsi="Times New Roman" w:cs="Times New Roman"/>
          <w:noProof/>
          <w:sz w:val="24"/>
          <w:szCs w:val="24"/>
        </w:rPr>
        <w:drawing>
          <wp:inline distT="0" distB="0" distL="0" distR="0" wp14:anchorId="632B6EFF" wp14:editId="0E37698C">
            <wp:extent cx="2623279" cy="1780184"/>
            <wp:effectExtent l="0" t="0" r="5715"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26"/>
                    <a:stretch>
                      <a:fillRect/>
                    </a:stretch>
                  </pic:blipFill>
                  <pic:spPr>
                    <a:xfrm>
                      <a:off x="0" y="0"/>
                      <a:ext cx="2743961" cy="1862080"/>
                    </a:xfrm>
                    <a:prstGeom prst="rect">
                      <a:avLst/>
                    </a:prstGeom>
                  </pic:spPr>
                </pic:pic>
              </a:graphicData>
            </a:graphic>
          </wp:inline>
        </w:drawing>
      </w:r>
    </w:p>
    <w:p w14:paraId="3EE196EB" w14:textId="1AA9515A" w:rsidR="00401FA3" w:rsidRPr="00E17768" w:rsidRDefault="00401FA3" w:rsidP="00401FA3">
      <w:pPr>
        <w:pStyle w:val="Caption"/>
        <w:jc w:val="center"/>
        <w:rPr>
          <w:rFonts w:ascii="Times New Roman" w:hAnsi="Times New Roman" w:cs="Times New Roman"/>
          <w:sz w:val="40"/>
          <w:szCs w:val="40"/>
        </w:rPr>
      </w:pPr>
      <w:r w:rsidRPr="00E17768">
        <w:rPr>
          <w:rFonts w:ascii="Times New Roman" w:hAnsi="Times New Roman" w:cs="Times New Roman"/>
          <w:sz w:val="24"/>
          <w:szCs w:val="24"/>
        </w:rPr>
        <w:t>Figura 3.</w:t>
      </w:r>
      <w:r w:rsidR="00387C7D">
        <w:rPr>
          <w:rFonts w:ascii="Times New Roman" w:hAnsi="Times New Roman" w:cs="Times New Roman"/>
          <w:sz w:val="24"/>
          <w:szCs w:val="24"/>
        </w:rPr>
        <w:t>10</w:t>
      </w:r>
      <w:r w:rsidRPr="00E17768">
        <w:rPr>
          <w:rFonts w:ascii="Times New Roman" w:hAnsi="Times New Roman" w:cs="Times New Roman"/>
          <w:sz w:val="24"/>
          <w:szCs w:val="24"/>
        </w:rPr>
        <w:t>. Flow-ul datelor</w:t>
      </w:r>
    </w:p>
    <w:p w14:paraId="6F6797E6" w14:textId="35728B8B" w:rsidR="00401FA3" w:rsidRPr="00335252" w:rsidRDefault="00401FA3" w:rsidP="00401FA3">
      <w:pPr>
        <w:ind w:firstLine="708"/>
        <w:rPr>
          <w:rFonts w:ascii="Times New Roman" w:hAnsi="Times New Roman" w:cs="Times New Roman"/>
          <w:sz w:val="24"/>
          <w:szCs w:val="24"/>
        </w:rPr>
      </w:pPr>
      <w:r w:rsidRPr="00335252">
        <w:rPr>
          <w:rFonts w:ascii="Times New Roman" w:hAnsi="Times New Roman" w:cs="Times New Roman"/>
          <w:sz w:val="24"/>
          <w:szCs w:val="24"/>
        </w:rPr>
        <w:t>Pentru modelarea depozitului de date s-a folosit proiectarea schemei sub formă de stea, având în vedere performanța pe care o aduce stocarea întregii informații într-o singură înregistrare</w:t>
      </w:r>
      <w:r w:rsidR="006F32CE">
        <w:rPr>
          <w:rFonts w:ascii="Times New Roman" w:hAnsi="Times New Roman" w:cs="Times New Roman"/>
          <w:sz w:val="24"/>
          <w:szCs w:val="24"/>
        </w:rPr>
        <w:t xml:space="preserve"> </w:t>
      </w:r>
      <w:sdt>
        <w:sdtPr>
          <w:rPr>
            <w:rFonts w:ascii="Times New Roman" w:hAnsi="Times New Roman" w:cs="Times New Roman"/>
            <w:sz w:val="24"/>
            <w:szCs w:val="24"/>
          </w:rPr>
          <w:id w:val="1957762351"/>
          <w:citation/>
        </w:sdtPr>
        <w:sdtEndPr/>
        <w:sdtContent>
          <w:r w:rsidR="006F32CE">
            <w:rPr>
              <w:rFonts w:ascii="Times New Roman" w:hAnsi="Times New Roman" w:cs="Times New Roman"/>
              <w:sz w:val="24"/>
              <w:szCs w:val="24"/>
            </w:rPr>
            <w:fldChar w:fldCharType="begin"/>
          </w:r>
          <w:r w:rsidR="008117B5">
            <w:rPr>
              <w:rFonts w:ascii="Times New Roman" w:hAnsi="Times New Roman" w:cs="Times New Roman"/>
              <w:sz w:val="24"/>
              <w:szCs w:val="24"/>
            </w:rPr>
            <w:instrText xml:space="preserve">CITATION Ora22 \l 1033 </w:instrText>
          </w:r>
          <w:r w:rsidR="006F32CE">
            <w:rPr>
              <w:rFonts w:ascii="Times New Roman" w:hAnsi="Times New Roman" w:cs="Times New Roman"/>
              <w:sz w:val="24"/>
              <w:szCs w:val="24"/>
            </w:rPr>
            <w:fldChar w:fldCharType="separate"/>
          </w:r>
          <w:r w:rsidR="00237586" w:rsidRPr="00237586">
            <w:rPr>
              <w:rFonts w:ascii="Times New Roman" w:hAnsi="Times New Roman" w:cs="Times New Roman"/>
              <w:noProof/>
              <w:sz w:val="24"/>
              <w:szCs w:val="24"/>
            </w:rPr>
            <w:t>[11]</w:t>
          </w:r>
          <w:r w:rsidR="006F32CE">
            <w:rPr>
              <w:rFonts w:ascii="Times New Roman" w:hAnsi="Times New Roman" w:cs="Times New Roman"/>
              <w:sz w:val="24"/>
              <w:szCs w:val="24"/>
            </w:rPr>
            <w:fldChar w:fldCharType="end"/>
          </w:r>
        </w:sdtContent>
      </w:sdt>
      <w:r w:rsidRPr="00335252">
        <w:rPr>
          <w:rFonts w:ascii="Times New Roman" w:hAnsi="Times New Roman" w:cs="Times New Roman"/>
          <w:sz w:val="24"/>
          <w:szCs w:val="24"/>
        </w:rPr>
        <w:t xml:space="preserve">. </w:t>
      </w:r>
    </w:p>
    <w:p w14:paraId="743B4D49" w14:textId="77777777" w:rsidR="00401FA3" w:rsidRPr="00335252" w:rsidRDefault="00401FA3" w:rsidP="00401FA3">
      <w:pPr>
        <w:ind w:firstLine="708"/>
        <w:rPr>
          <w:rFonts w:ascii="Times New Roman" w:hAnsi="Times New Roman" w:cs="Times New Roman"/>
          <w:sz w:val="24"/>
          <w:szCs w:val="24"/>
        </w:rPr>
      </w:pPr>
      <w:r w:rsidRPr="00335252">
        <w:rPr>
          <w:rFonts w:ascii="Times New Roman" w:hAnsi="Times New Roman" w:cs="Times New Roman"/>
          <w:sz w:val="24"/>
          <w:szCs w:val="24"/>
        </w:rPr>
        <w:t xml:space="preserve">Centrul acesteia constă într-o tabelă de fapte, </w:t>
      </w:r>
      <w:r w:rsidRPr="00335252">
        <w:rPr>
          <w:rFonts w:ascii="Times New Roman" w:hAnsi="Times New Roman" w:cs="Times New Roman"/>
          <w:i/>
          <w:iCs/>
          <w:sz w:val="24"/>
          <w:szCs w:val="24"/>
        </w:rPr>
        <w:t xml:space="preserve">Record, </w:t>
      </w:r>
      <w:r w:rsidRPr="00335252">
        <w:rPr>
          <w:rFonts w:ascii="Times New Roman" w:hAnsi="Times New Roman" w:cs="Times New Roman"/>
          <w:sz w:val="24"/>
          <w:szCs w:val="24"/>
        </w:rPr>
        <w:t xml:space="preserve">aceasta fiind subiectul principal al aplicației și sursa de generare a diferitelor analize. Tabelele dimensiune ce stochează informația adițională tabelului de fapte sunt: </w:t>
      </w:r>
      <w:r w:rsidRPr="00335252">
        <w:rPr>
          <w:rFonts w:ascii="Times New Roman" w:hAnsi="Times New Roman" w:cs="Times New Roman"/>
          <w:i/>
          <w:iCs/>
          <w:sz w:val="24"/>
          <w:szCs w:val="24"/>
        </w:rPr>
        <w:t>Sensor,</w:t>
      </w:r>
      <w:r w:rsidRPr="00335252">
        <w:rPr>
          <w:rFonts w:ascii="Times New Roman" w:hAnsi="Times New Roman" w:cs="Times New Roman"/>
          <w:sz w:val="24"/>
          <w:szCs w:val="24"/>
        </w:rPr>
        <w:t xml:space="preserve"> </w:t>
      </w:r>
      <w:r w:rsidRPr="00335252">
        <w:rPr>
          <w:rFonts w:ascii="Times New Roman" w:hAnsi="Times New Roman" w:cs="Times New Roman"/>
          <w:i/>
          <w:iCs/>
          <w:sz w:val="24"/>
          <w:szCs w:val="24"/>
        </w:rPr>
        <w:t>Address</w:t>
      </w:r>
      <w:r w:rsidRPr="00335252">
        <w:rPr>
          <w:rFonts w:ascii="Times New Roman" w:hAnsi="Times New Roman" w:cs="Times New Roman"/>
          <w:sz w:val="24"/>
          <w:szCs w:val="24"/>
        </w:rPr>
        <w:t xml:space="preserve">, </w:t>
      </w:r>
      <w:r w:rsidRPr="00335252">
        <w:rPr>
          <w:rFonts w:ascii="Times New Roman" w:hAnsi="Times New Roman" w:cs="Times New Roman"/>
          <w:i/>
          <w:iCs/>
          <w:sz w:val="24"/>
          <w:szCs w:val="24"/>
        </w:rPr>
        <w:t>Home</w:t>
      </w:r>
      <w:r w:rsidRPr="00335252">
        <w:rPr>
          <w:rFonts w:ascii="Times New Roman" w:hAnsi="Times New Roman" w:cs="Times New Roman"/>
          <w:sz w:val="24"/>
          <w:szCs w:val="24"/>
        </w:rPr>
        <w:t xml:space="preserve">, </w:t>
      </w:r>
      <w:r w:rsidRPr="00335252">
        <w:rPr>
          <w:rFonts w:ascii="Times New Roman" w:hAnsi="Times New Roman" w:cs="Times New Roman"/>
          <w:i/>
          <w:iCs/>
          <w:sz w:val="24"/>
          <w:szCs w:val="24"/>
        </w:rPr>
        <w:t>Time</w:t>
      </w:r>
      <w:r w:rsidRPr="00335252">
        <w:rPr>
          <w:rFonts w:ascii="Times New Roman" w:hAnsi="Times New Roman" w:cs="Times New Roman"/>
          <w:sz w:val="24"/>
          <w:szCs w:val="24"/>
        </w:rPr>
        <w:t>.</w:t>
      </w:r>
    </w:p>
    <w:p w14:paraId="2210D7BE" w14:textId="77777777" w:rsidR="00401FA3" w:rsidRDefault="00401FA3" w:rsidP="00401FA3">
      <w:pPr>
        <w:keepNext/>
        <w:jc w:val="center"/>
      </w:pPr>
      <w:r w:rsidRPr="00335252">
        <w:rPr>
          <w:rFonts w:ascii="Times New Roman" w:hAnsi="Times New Roman" w:cs="Times New Roman"/>
          <w:noProof/>
          <w:sz w:val="24"/>
          <w:szCs w:val="24"/>
        </w:rPr>
        <w:drawing>
          <wp:inline distT="0" distB="0" distL="0" distR="0" wp14:anchorId="122CF30B" wp14:editId="017F5309">
            <wp:extent cx="4483754" cy="2413417"/>
            <wp:effectExtent l="0" t="0" r="0" b="0"/>
            <wp:docPr id="31" name="Picture 3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Diagram&#10;&#10;Description automatically generated"/>
                    <pic:cNvPicPr/>
                  </pic:nvPicPr>
                  <pic:blipFill>
                    <a:blip r:embed="rId27"/>
                    <a:stretch>
                      <a:fillRect/>
                    </a:stretch>
                  </pic:blipFill>
                  <pic:spPr>
                    <a:xfrm>
                      <a:off x="0" y="0"/>
                      <a:ext cx="4602623" cy="2477399"/>
                    </a:xfrm>
                    <a:prstGeom prst="rect">
                      <a:avLst/>
                    </a:prstGeom>
                  </pic:spPr>
                </pic:pic>
              </a:graphicData>
            </a:graphic>
          </wp:inline>
        </w:drawing>
      </w:r>
    </w:p>
    <w:p w14:paraId="7B314EFD" w14:textId="7FA04319" w:rsidR="00401FA3" w:rsidRPr="00E17768" w:rsidRDefault="00401FA3" w:rsidP="00401FA3">
      <w:pPr>
        <w:pStyle w:val="Caption"/>
        <w:jc w:val="center"/>
        <w:rPr>
          <w:rFonts w:ascii="Times New Roman" w:hAnsi="Times New Roman" w:cs="Times New Roman"/>
          <w:sz w:val="40"/>
          <w:szCs w:val="40"/>
        </w:rPr>
      </w:pPr>
      <w:r w:rsidRPr="00E17768">
        <w:rPr>
          <w:rFonts w:ascii="Times New Roman" w:hAnsi="Times New Roman" w:cs="Times New Roman"/>
          <w:sz w:val="24"/>
          <w:szCs w:val="24"/>
        </w:rPr>
        <w:t>Figura 3.</w:t>
      </w:r>
      <w:r w:rsidR="00387C7D">
        <w:rPr>
          <w:rFonts w:ascii="Times New Roman" w:hAnsi="Times New Roman" w:cs="Times New Roman"/>
          <w:sz w:val="24"/>
          <w:szCs w:val="24"/>
        </w:rPr>
        <w:t>11</w:t>
      </w:r>
      <w:r w:rsidRPr="00E17768">
        <w:rPr>
          <w:rFonts w:ascii="Times New Roman" w:hAnsi="Times New Roman" w:cs="Times New Roman"/>
          <w:sz w:val="24"/>
          <w:szCs w:val="24"/>
        </w:rPr>
        <w:t>. Schema bazei de date depozit</w:t>
      </w:r>
    </w:p>
    <w:p w14:paraId="2DB03E3E" w14:textId="77777777" w:rsidR="00401FA3" w:rsidRPr="00335252" w:rsidRDefault="00401FA3" w:rsidP="00401FA3">
      <w:pPr>
        <w:ind w:firstLine="708"/>
        <w:rPr>
          <w:rFonts w:ascii="Times New Roman" w:hAnsi="Times New Roman" w:cs="Times New Roman"/>
          <w:sz w:val="24"/>
          <w:szCs w:val="24"/>
        </w:rPr>
      </w:pPr>
      <w:r w:rsidRPr="00335252">
        <w:rPr>
          <w:rFonts w:ascii="Times New Roman" w:hAnsi="Times New Roman" w:cs="Times New Roman"/>
          <w:sz w:val="24"/>
          <w:szCs w:val="24"/>
        </w:rPr>
        <w:lastRenderedPageBreak/>
        <w:t>Toate tabelele dimensiune au fost rezultate din operații de JOIN, denormalizând schema OLTP astfel:</w:t>
      </w:r>
    </w:p>
    <w:p w14:paraId="5D508D97" w14:textId="77777777" w:rsidR="00401FA3" w:rsidRPr="00335252" w:rsidRDefault="00401FA3" w:rsidP="00401FA3">
      <w:pPr>
        <w:ind w:firstLine="708"/>
        <w:rPr>
          <w:rFonts w:ascii="Times New Roman" w:hAnsi="Times New Roman" w:cs="Times New Roman"/>
          <w:sz w:val="24"/>
          <w:szCs w:val="24"/>
        </w:rPr>
      </w:pPr>
      <w:r w:rsidRPr="00335252">
        <w:rPr>
          <w:rFonts w:ascii="Times New Roman" w:hAnsi="Times New Roman" w:cs="Times New Roman"/>
          <w:sz w:val="24"/>
          <w:szCs w:val="24"/>
        </w:rPr>
        <w:t xml:space="preserve">Tabela </w:t>
      </w:r>
      <w:r w:rsidRPr="00335252">
        <w:rPr>
          <w:rFonts w:ascii="Times New Roman" w:hAnsi="Times New Roman" w:cs="Times New Roman"/>
          <w:i/>
          <w:iCs/>
          <w:sz w:val="24"/>
          <w:szCs w:val="24"/>
        </w:rPr>
        <w:t>Sensor</w:t>
      </w:r>
      <w:r w:rsidRPr="00335252">
        <w:rPr>
          <w:rFonts w:ascii="Times New Roman" w:hAnsi="Times New Roman" w:cs="Times New Roman"/>
          <w:sz w:val="24"/>
          <w:szCs w:val="24"/>
        </w:rPr>
        <w:t xml:space="preserve"> stochează datele cu privire la senzor </w:t>
      </w:r>
      <w:r w:rsidRPr="00335252">
        <w:rPr>
          <w:rFonts w:ascii="Times New Roman" w:hAnsi="Times New Roman" w:cs="Times New Roman"/>
          <w:i/>
          <w:iCs/>
          <w:sz w:val="24"/>
          <w:szCs w:val="24"/>
        </w:rPr>
        <w:t>id, name, description</w:t>
      </w:r>
      <w:r w:rsidRPr="00335252">
        <w:rPr>
          <w:rFonts w:ascii="Times New Roman" w:hAnsi="Times New Roman" w:cs="Times New Roman"/>
          <w:sz w:val="24"/>
          <w:szCs w:val="24"/>
        </w:rPr>
        <w:t xml:space="preserve">, dar regăsește și informațiile </w:t>
      </w:r>
      <w:r w:rsidRPr="009C7996">
        <w:rPr>
          <w:rFonts w:ascii="Times New Roman" w:hAnsi="Times New Roman" w:cs="Times New Roman"/>
          <w:i/>
          <w:iCs/>
          <w:sz w:val="24"/>
          <w:szCs w:val="24"/>
        </w:rPr>
        <w:t>Gateway</w:t>
      </w:r>
      <w:r w:rsidRPr="00335252">
        <w:rPr>
          <w:rFonts w:ascii="Times New Roman" w:hAnsi="Times New Roman" w:cs="Times New Roman"/>
          <w:sz w:val="24"/>
          <w:szCs w:val="24"/>
        </w:rPr>
        <w:t>-ului cu care este asociat. Așadar</w:t>
      </w:r>
      <w:r>
        <w:rPr>
          <w:rFonts w:ascii="Times New Roman" w:hAnsi="Times New Roman" w:cs="Times New Roman"/>
          <w:sz w:val="24"/>
          <w:szCs w:val="24"/>
        </w:rPr>
        <w:t>,</w:t>
      </w:r>
      <w:r w:rsidRPr="00335252">
        <w:rPr>
          <w:rFonts w:ascii="Times New Roman" w:hAnsi="Times New Roman" w:cs="Times New Roman"/>
          <w:sz w:val="24"/>
          <w:szCs w:val="24"/>
        </w:rPr>
        <w:t xml:space="preserve"> ace</w:t>
      </w:r>
      <w:r>
        <w:rPr>
          <w:rFonts w:ascii="Times New Roman" w:hAnsi="Times New Roman" w:cs="Times New Roman"/>
          <w:sz w:val="24"/>
          <w:szCs w:val="24"/>
        </w:rPr>
        <w:t>a</w:t>
      </w:r>
      <w:r w:rsidRPr="00335252">
        <w:rPr>
          <w:rFonts w:ascii="Times New Roman" w:hAnsi="Times New Roman" w:cs="Times New Roman"/>
          <w:sz w:val="24"/>
          <w:szCs w:val="24"/>
        </w:rPr>
        <w:t xml:space="preserve">sta are 3 atribute suplimentare </w:t>
      </w:r>
      <w:r w:rsidRPr="00335252">
        <w:rPr>
          <w:rFonts w:ascii="Times New Roman" w:hAnsi="Times New Roman" w:cs="Times New Roman"/>
          <w:i/>
          <w:iCs/>
          <w:sz w:val="24"/>
          <w:szCs w:val="24"/>
        </w:rPr>
        <w:t xml:space="preserve">machine_id, gateway_friendly_name, type, </w:t>
      </w:r>
      <w:r w:rsidRPr="00335252">
        <w:rPr>
          <w:rFonts w:ascii="Times New Roman" w:hAnsi="Times New Roman" w:cs="Times New Roman"/>
          <w:sz w:val="24"/>
          <w:szCs w:val="24"/>
        </w:rPr>
        <w:t xml:space="preserve">aduse prin relația dintre </w:t>
      </w:r>
      <w:r w:rsidRPr="00335252">
        <w:rPr>
          <w:rFonts w:ascii="Times New Roman" w:hAnsi="Times New Roman" w:cs="Times New Roman"/>
          <w:i/>
          <w:iCs/>
          <w:sz w:val="24"/>
          <w:szCs w:val="24"/>
        </w:rPr>
        <w:t>Sensor</w:t>
      </w:r>
      <w:r w:rsidRPr="00335252">
        <w:rPr>
          <w:rFonts w:ascii="Times New Roman" w:hAnsi="Times New Roman" w:cs="Times New Roman"/>
          <w:sz w:val="24"/>
          <w:szCs w:val="24"/>
        </w:rPr>
        <w:t xml:space="preserve"> și </w:t>
      </w:r>
      <w:r w:rsidRPr="00335252">
        <w:rPr>
          <w:rFonts w:ascii="Times New Roman" w:hAnsi="Times New Roman" w:cs="Times New Roman"/>
          <w:i/>
          <w:iCs/>
          <w:sz w:val="24"/>
          <w:szCs w:val="24"/>
        </w:rPr>
        <w:t>Gateway</w:t>
      </w:r>
      <w:r w:rsidRPr="00335252">
        <w:rPr>
          <w:rFonts w:ascii="Times New Roman" w:hAnsi="Times New Roman" w:cs="Times New Roman"/>
          <w:sz w:val="24"/>
          <w:szCs w:val="24"/>
        </w:rPr>
        <w:t xml:space="preserve"> din OLTP.</w:t>
      </w:r>
    </w:p>
    <w:p w14:paraId="7654B51D" w14:textId="77777777" w:rsidR="00401FA3" w:rsidRPr="00335252" w:rsidRDefault="00401FA3" w:rsidP="00401FA3">
      <w:pPr>
        <w:ind w:firstLine="708"/>
        <w:rPr>
          <w:rFonts w:ascii="Times New Roman" w:hAnsi="Times New Roman" w:cs="Times New Roman"/>
          <w:sz w:val="24"/>
          <w:szCs w:val="24"/>
        </w:rPr>
      </w:pPr>
      <w:r w:rsidRPr="00335252">
        <w:rPr>
          <w:rFonts w:ascii="Times New Roman" w:hAnsi="Times New Roman" w:cs="Times New Roman"/>
          <w:sz w:val="24"/>
          <w:szCs w:val="24"/>
        </w:rPr>
        <w:t xml:space="preserve">Tabela </w:t>
      </w:r>
      <w:r w:rsidRPr="00335252">
        <w:rPr>
          <w:rFonts w:ascii="Times New Roman" w:hAnsi="Times New Roman" w:cs="Times New Roman"/>
          <w:i/>
          <w:iCs/>
          <w:sz w:val="24"/>
          <w:szCs w:val="24"/>
        </w:rPr>
        <w:t>Address</w:t>
      </w:r>
      <w:r w:rsidRPr="00335252">
        <w:rPr>
          <w:rFonts w:ascii="Times New Roman" w:hAnsi="Times New Roman" w:cs="Times New Roman"/>
          <w:sz w:val="24"/>
          <w:szCs w:val="24"/>
        </w:rPr>
        <w:t xml:space="preserve"> menține informații cu privire la oraș și țară, având atributele </w:t>
      </w:r>
      <w:r w:rsidRPr="00335252">
        <w:rPr>
          <w:rFonts w:ascii="Times New Roman" w:hAnsi="Times New Roman" w:cs="Times New Roman"/>
          <w:i/>
          <w:iCs/>
          <w:sz w:val="24"/>
          <w:szCs w:val="24"/>
        </w:rPr>
        <w:t>id, city, country</w:t>
      </w:r>
      <w:r w:rsidRPr="00335252">
        <w:rPr>
          <w:rFonts w:ascii="Times New Roman" w:hAnsi="Times New Roman" w:cs="Times New Roman"/>
          <w:sz w:val="24"/>
          <w:szCs w:val="24"/>
        </w:rPr>
        <w:t xml:space="preserve">, fiind o asociere între  tabelele </w:t>
      </w:r>
      <w:r w:rsidRPr="00335252">
        <w:rPr>
          <w:rFonts w:ascii="Times New Roman" w:hAnsi="Times New Roman" w:cs="Times New Roman"/>
          <w:i/>
          <w:iCs/>
          <w:sz w:val="24"/>
          <w:szCs w:val="24"/>
        </w:rPr>
        <w:t>City</w:t>
      </w:r>
      <w:r w:rsidRPr="00335252">
        <w:rPr>
          <w:rFonts w:ascii="Times New Roman" w:hAnsi="Times New Roman" w:cs="Times New Roman"/>
          <w:sz w:val="24"/>
          <w:szCs w:val="24"/>
        </w:rPr>
        <w:t xml:space="preserve"> și </w:t>
      </w:r>
      <w:r w:rsidRPr="00335252">
        <w:rPr>
          <w:rFonts w:ascii="Times New Roman" w:hAnsi="Times New Roman" w:cs="Times New Roman"/>
          <w:i/>
          <w:iCs/>
          <w:sz w:val="24"/>
          <w:szCs w:val="24"/>
        </w:rPr>
        <w:t>Country</w:t>
      </w:r>
      <w:r w:rsidRPr="00335252">
        <w:rPr>
          <w:rFonts w:ascii="Times New Roman" w:hAnsi="Times New Roman" w:cs="Times New Roman"/>
          <w:sz w:val="24"/>
          <w:szCs w:val="24"/>
        </w:rPr>
        <w:t xml:space="preserve"> din OLTP.</w:t>
      </w:r>
    </w:p>
    <w:p w14:paraId="2AB522E1" w14:textId="77777777" w:rsidR="00401FA3" w:rsidRPr="00335252" w:rsidRDefault="00401FA3" w:rsidP="00401FA3">
      <w:pPr>
        <w:ind w:firstLine="708"/>
        <w:rPr>
          <w:rFonts w:ascii="Times New Roman" w:hAnsi="Times New Roman" w:cs="Times New Roman"/>
          <w:sz w:val="24"/>
          <w:szCs w:val="24"/>
        </w:rPr>
      </w:pPr>
      <w:r w:rsidRPr="00335252">
        <w:rPr>
          <w:rFonts w:ascii="Times New Roman" w:hAnsi="Times New Roman" w:cs="Times New Roman"/>
          <w:sz w:val="24"/>
          <w:szCs w:val="24"/>
        </w:rPr>
        <w:t xml:space="preserve">Tabela </w:t>
      </w:r>
      <w:r w:rsidRPr="00335252">
        <w:rPr>
          <w:rFonts w:ascii="Times New Roman" w:hAnsi="Times New Roman" w:cs="Times New Roman"/>
          <w:i/>
          <w:iCs/>
          <w:sz w:val="24"/>
          <w:szCs w:val="24"/>
        </w:rPr>
        <w:t>Home</w:t>
      </w:r>
      <w:r w:rsidRPr="00335252">
        <w:rPr>
          <w:rFonts w:ascii="Times New Roman" w:hAnsi="Times New Roman" w:cs="Times New Roman"/>
          <w:sz w:val="24"/>
          <w:szCs w:val="24"/>
        </w:rPr>
        <w:t xml:space="preserve"> stochează date cu privire la locuință, incluzând aici atât </w:t>
      </w:r>
      <w:r w:rsidRPr="00622F63">
        <w:rPr>
          <w:rFonts w:ascii="Times New Roman" w:hAnsi="Times New Roman" w:cs="Times New Roman"/>
          <w:i/>
          <w:iCs/>
          <w:sz w:val="24"/>
          <w:szCs w:val="24"/>
        </w:rPr>
        <w:t>home_name</w:t>
      </w:r>
      <w:r w:rsidRPr="00335252">
        <w:rPr>
          <w:rFonts w:ascii="Times New Roman" w:hAnsi="Times New Roman" w:cs="Times New Roman"/>
          <w:sz w:val="24"/>
          <w:szCs w:val="24"/>
        </w:rPr>
        <w:t xml:space="preserve"> adus din tabela </w:t>
      </w:r>
      <w:r w:rsidRPr="006F3234">
        <w:rPr>
          <w:rFonts w:ascii="Times New Roman" w:hAnsi="Times New Roman" w:cs="Times New Roman"/>
          <w:i/>
          <w:iCs/>
          <w:sz w:val="24"/>
          <w:szCs w:val="24"/>
        </w:rPr>
        <w:t>Home</w:t>
      </w:r>
      <w:r w:rsidRPr="00335252">
        <w:rPr>
          <w:rFonts w:ascii="Times New Roman" w:hAnsi="Times New Roman" w:cs="Times New Roman"/>
          <w:sz w:val="24"/>
          <w:szCs w:val="24"/>
        </w:rPr>
        <w:t xml:space="preserve">, cât și </w:t>
      </w:r>
      <w:r w:rsidRPr="00622F63">
        <w:rPr>
          <w:rFonts w:ascii="Times New Roman" w:hAnsi="Times New Roman" w:cs="Times New Roman"/>
          <w:i/>
          <w:iCs/>
          <w:sz w:val="24"/>
          <w:szCs w:val="24"/>
        </w:rPr>
        <w:t>room_name</w:t>
      </w:r>
      <w:r w:rsidRPr="00335252">
        <w:rPr>
          <w:rFonts w:ascii="Times New Roman" w:hAnsi="Times New Roman" w:cs="Times New Roman"/>
          <w:sz w:val="24"/>
          <w:szCs w:val="24"/>
        </w:rPr>
        <w:t xml:space="preserve"> adus din tabela </w:t>
      </w:r>
      <w:r w:rsidRPr="006F3234">
        <w:rPr>
          <w:rFonts w:ascii="Times New Roman" w:hAnsi="Times New Roman" w:cs="Times New Roman"/>
          <w:i/>
          <w:iCs/>
          <w:sz w:val="24"/>
          <w:szCs w:val="24"/>
        </w:rPr>
        <w:t>Room</w:t>
      </w:r>
      <w:r w:rsidRPr="00335252">
        <w:rPr>
          <w:rFonts w:ascii="Times New Roman" w:hAnsi="Times New Roman" w:cs="Times New Roman"/>
          <w:sz w:val="24"/>
          <w:szCs w:val="24"/>
        </w:rPr>
        <w:t xml:space="preserve"> din OLTP. </w:t>
      </w:r>
    </w:p>
    <w:p w14:paraId="0207E9A2" w14:textId="77777777" w:rsidR="00401FA3" w:rsidRPr="00335252" w:rsidRDefault="00401FA3" w:rsidP="00401FA3">
      <w:pPr>
        <w:ind w:firstLine="708"/>
        <w:rPr>
          <w:rFonts w:ascii="Times New Roman" w:hAnsi="Times New Roman" w:cs="Times New Roman"/>
          <w:sz w:val="24"/>
          <w:szCs w:val="24"/>
        </w:rPr>
      </w:pPr>
      <w:r w:rsidRPr="00335252">
        <w:rPr>
          <w:rFonts w:ascii="Times New Roman" w:hAnsi="Times New Roman" w:cs="Times New Roman"/>
          <w:sz w:val="24"/>
          <w:szCs w:val="24"/>
        </w:rPr>
        <w:t xml:space="preserve">Tabela dimensiune </w:t>
      </w:r>
      <w:r w:rsidRPr="00335252">
        <w:rPr>
          <w:rFonts w:ascii="Times New Roman" w:hAnsi="Times New Roman" w:cs="Times New Roman"/>
          <w:i/>
          <w:iCs/>
          <w:sz w:val="24"/>
          <w:szCs w:val="24"/>
        </w:rPr>
        <w:t>Time</w:t>
      </w:r>
      <w:r w:rsidRPr="00335252">
        <w:rPr>
          <w:rFonts w:ascii="Times New Roman" w:hAnsi="Times New Roman" w:cs="Times New Roman"/>
          <w:sz w:val="24"/>
          <w:szCs w:val="24"/>
        </w:rPr>
        <w:t xml:space="preserve"> este adusă în această schemă pentru a descrie temporal informația, menținând ca atribute </w:t>
      </w:r>
      <w:r w:rsidRPr="00335252">
        <w:rPr>
          <w:rFonts w:ascii="Times New Roman" w:hAnsi="Times New Roman" w:cs="Times New Roman"/>
          <w:i/>
          <w:iCs/>
          <w:sz w:val="24"/>
          <w:szCs w:val="24"/>
        </w:rPr>
        <w:t>reading_id, full_date, year, month, day, quarter</w:t>
      </w:r>
      <w:r w:rsidRPr="00335252">
        <w:rPr>
          <w:rFonts w:ascii="Times New Roman" w:hAnsi="Times New Roman" w:cs="Times New Roman"/>
          <w:sz w:val="24"/>
          <w:szCs w:val="24"/>
        </w:rPr>
        <w:t>.</w:t>
      </w:r>
    </w:p>
    <w:p w14:paraId="049AA1CE" w14:textId="5A0A0DC4" w:rsidR="00401FA3" w:rsidRPr="00335252" w:rsidRDefault="00401FA3" w:rsidP="00401FA3">
      <w:pPr>
        <w:ind w:firstLine="708"/>
        <w:rPr>
          <w:rFonts w:ascii="Times New Roman" w:hAnsi="Times New Roman" w:cs="Times New Roman"/>
          <w:sz w:val="24"/>
          <w:szCs w:val="24"/>
        </w:rPr>
      </w:pPr>
      <w:r w:rsidRPr="00335252">
        <w:rPr>
          <w:rFonts w:ascii="Times New Roman" w:hAnsi="Times New Roman" w:cs="Times New Roman"/>
          <w:sz w:val="24"/>
          <w:szCs w:val="24"/>
        </w:rPr>
        <w:t xml:space="preserve">Microserviciul de </w:t>
      </w:r>
      <w:r w:rsidRPr="009C7996">
        <w:rPr>
          <w:rFonts w:ascii="Times New Roman" w:hAnsi="Times New Roman" w:cs="Times New Roman"/>
          <w:i/>
          <w:iCs/>
          <w:sz w:val="24"/>
          <w:szCs w:val="24"/>
        </w:rPr>
        <w:t>Data Warehouse</w:t>
      </w:r>
      <w:r w:rsidRPr="00335252">
        <w:rPr>
          <w:rFonts w:ascii="Times New Roman" w:hAnsi="Times New Roman" w:cs="Times New Roman"/>
          <w:sz w:val="24"/>
          <w:szCs w:val="24"/>
        </w:rPr>
        <w:t xml:space="preserve"> este o aplicație Spring Boot, utilizând pentru partea de acces la baza de date Spring Data JPA</w:t>
      </w:r>
      <w:r>
        <w:rPr>
          <w:rFonts w:ascii="Times New Roman" w:hAnsi="Times New Roman" w:cs="Times New Roman"/>
          <w:sz w:val="24"/>
          <w:szCs w:val="24"/>
        </w:rPr>
        <w:t>. Aceasta a fost folosită</w:t>
      </w:r>
      <w:r w:rsidRPr="00335252">
        <w:rPr>
          <w:rFonts w:ascii="Times New Roman" w:hAnsi="Times New Roman" w:cs="Times New Roman"/>
          <w:sz w:val="24"/>
          <w:szCs w:val="24"/>
        </w:rPr>
        <w:t xml:space="preserve"> pentru a avea mai multă flexibilitate în vederea creării cererilor de informații ce stau la baza generării analizelor. Schema bazei de date a fost generată folosind Hibernate, urmând a fi creat fișierul SQL al acesteia la pornirea serviciului. Acest microserviciu respectă aceleași caracteristici ca cel OLTP, permițând </w:t>
      </w:r>
      <w:r w:rsidRPr="009C7996">
        <w:rPr>
          <w:rFonts w:ascii="Times New Roman" w:hAnsi="Times New Roman" w:cs="Times New Roman"/>
          <w:i/>
          <w:iCs/>
          <w:sz w:val="24"/>
          <w:szCs w:val="24"/>
        </w:rPr>
        <w:t>tracing</w:t>
      </w:r>
      <w:r w:rsidRPr="00335252">
        <w:rPr>
          <w:rFonts w:ascii="Times New Roman" w:hAnsi="Times New Roman" w:cs="Times New Roman"/>
          <w:sz w:val="24"/>
          <w:szCs w:val="24"/>
        </w:rPr>
        <w:t xml:space="preserve">-ul prin configurarea Zipkin, rezolvarea fișierelor de configurare la momentul inițializării prin Spring Cloud Config și înregistrarea acestuia prin clientul Eureka pentru a putea fi găsit de către Gateway. De asemenea, cererile acestuia sunt autentificate și autorizate folosind JSON Web Tokens prin </w:t>
      </w:r>
      <w:r w:rsidRPr="009C7996">
        <w:rPr>
          <w:rFonts w:ascii="Times New Roman" w:hAnsi="Times New Roman" w:cs="Times New Roman"/>
          <w:i/>
          <w:iCs/>
          <w:sz w:val="24"/>
          <w:szCs w:val="24"/>
        </w:rPr>
        <w:t>starter</w:t>
      </w:r>
      <w:r w:rsidRPr="00335252">
        <w:rPr>
          <w:rFonts w:ascii="Times New Roman" w:hAnsi="Times New Roman" w:cs="Times New Roman"/>
          <w:sz w:val="24"/>
          <w:szCs w:val="24"/>
        </w:rPr>
        <w:t>-ul OAuth 2.0 Resource Server, iar pentru a-i oferi o performanță  sporită s-a adăugat implementarea Caffeine.</w:t>
      </w:r>
    </w:p>
    <w:p w14:paraId="3B3E06EC" w14:textId="6E811E25" w:rsidR="00401FA3" w:rsidRDefault="00401FA3" w:rsidP="00401FA3">
      <w:pPr>
        <w:ind w:firstLine="708"/>
        <w:rPr>
          <w:rFonts w:ascii="Times New Roman" w:hAnsi="Times New Roman" w:cs="Times New Roman"/>
          <w:sz w:val="24"/>
          <w:szCs w:val="24"/>
        </w:rPr>
      </w:pPr>
      <w:r w:rsidRPr="00335252">
        <w:rPr>
          <w:rFonts w:ascii="Times New Roman" w:hAnsi="Times New Roman" w:cs="Times New Roman"/>
          <w:sz w:val="24"/>
          <w:szCs w:val="24"/>
        </w:rPr>
        <w:t xml:space="preserve">Astfel, aplicația conține cereri pentru 3 analize: valoarea medie, valoarea minimă și valoarea maximă în funcție de id-ul senzorului și id-ul </w:t>
      </w:r>
      <w:r w:rsidRPr="009C7996">
        <w:rPr>
          <w:rFonts w:ascii="Times New Roman" w:hAnsi="Times New Roman" w:cs="Times New Roman"/>
          <w:i/>
          <w:iCs/>
          <w:sz w:val="24"/>
          <w:szCs w:val="24"/>
        </w:rPr>
        <w:t>gateway</w:t>
      </w:r>
      <w:r w:rsidRPr="00335252">
        <w:rPr>
          <w:rFonts w:ascii="Times New Roman" w:hAnsi="Times New Roman" w:cs="Times New Roman"/>
          <w:sz w:val="24"/>
          <w:szCs w:val="24"/>
        </w:rPr>
        <w:t xml:space="preserve">-ului la care acesta trimite valorile înregistrate, id-ul senzorului fiind primit ca parametru în </w:t>
      </w:r>
      <w:r w:rsidRPr="009C7996">
        <w:rPr>
          <w:rFonts w:ascii="Times New Roman" w:hAnsi="Times New Roman" w:cs="Times New Roman"/>
          <w:i/>
          <w:iCs/>
          <w:sz w:val="24"/>
          <w:szCs w:val="24"/>
        </w:rPr>
        <w:t>path</w:t>
      </w:r>
      <w:r w:rsidRPr="00335252">
        <w:rPr>
          <w:rFonts w:ascii="Times New Roman" w:hAnsi="Times New Roman" w:cs="Times New Roman"/>
          <w:sz w:val="24"/>
          <w:szCs w:val="24"/>
        </w:rPr>
        <w:t xml:space="preserve">-ul </w:t>
      </w:r>
      <w:r w:rsidRPr="001A400C">
        <w:rPr>
          <w:rFonts w:ascii="Times New Roman" w:hAnsi="Times New Roman" w:cs="Times New Roman"/>
          <w:i/>
          <w:iCs/>
          <w:sz w:val="24"/>
          <w:szCs w:val="24"/>
        </w:rPr>
        <w:t>request</w:t>
      </w:r>
      <w:r w:rsidR="00F223AF">
        <w:rPr>
          <w:rFonts w:ascii="Times New Roman" w:hAnsi="Times New Roman" w:cs="Times New Roman"/>
          <w:i/>
          <w:iCs/>
          <w:sz w:val="24"/>
          <w:szCs w:val="24"/>
        </w:rPr>
        <w:t>-</w:t>
      </w:r>
      <w:r w:rsidRPr="00622F63">
        <w:rPr>
          <w:rFonts w:ascii="Times New Roman" w:hAnsi="Times New Roman" w:cs="Times New Roman"/>
          <w:sz w:val="24"/>
          <w:szCs w:val="24"/>
        </w:rPr>
        <w:t>ului</w:t>
      </w:r>
      <w:r w:rsidRPr="00335252">
        <w:rPr>
          <w:rFonts w:ascii="Times New Roman" w:hAnsi="Times New Roman" w:cs="Times New Roman"/>
          <w:sz w:val="24"/>
          <w:szCs w:val="24"/>
        </w:rPr>
        <w:t xml:space="preserve"> aferent. </w:t>
      </w:r>
    </w:p>
    <w:p w14:paraId="6A6E5565" w14:textId="517F4F4B" w:rsidR="00622F63" w:rsidRPr="00335252" w:rsidRDefault="00622F63" w:rsidP="00622F63">
      <w:pPr>
        <w:ind w:firstLine="708"/>
        <w:rPr>
          <w:rFonts w:ascii="Times New Roman" w:hAnsi="Times New Roman" w:cs="Times New Roman"/>
          <w:sz w:val="24"/>
          <w:szCs w:val="24"/>
        </w:rPr>
      </w:pPr>
      <w:r>
        <w:rPr>
          <w:rFonts w:ascii="Times New Roman" w:hAnsi="Times New Roman" w:cs="Times New Roman"/>
          <w:sz w:val="24"/>
          <w:szCs w:val="24"/>
        </w:rPr>
        <w:t xml:space="preserve">Următoarea secvență de cod definește </w:t>
      </w:r>
      <w:r w:rsidRPr="00622F63">
        <w:rPr>
          <w:rFonts w:ascii="Times New Roman" w:hAnsi="Times New Roman" w:cs="Times New Roman"/>
          <w:i/>
          <w:iCs/>
          <w:sz w:val="24"/>
          <w:szCs w:val="24"/>
        </w:rPr>
        <w:t>repository</w:t>
      </w:r>
      <w:r>
        <w:rPr>
          <w:rFonts w:ascii="Times New Roman" w:hAnsi="Times New Roman" w:cs="Times New Roman"/>
          <w:sz w:val="24"/>
          <w:szCs w:val="24"/>
        </w:rPr>
        <w:t xml:space="preserve">-ul destinat entității </w:t>
      </w:r>
      <w:r w:rsidRPr="00622F63">
        <w:rPr>
          <w:rFonts w:ascii="Times New Roman" w:hAnsi="Times New Roman" w:cs="Times New Roman"/>
          <w:i/>
          <w:iCs/>
          <w:sz w:val="24"/>
          <w:szCs w:val="24"/>
        </w:rPr>
        <w:t>Record</w:t>
      </w:r>
      <w:r>
        <w:rPr>
          <w:rFonts w:ascii="Times New Roman" w:hAnsi="Times New Roman" w:cs="Times New Roman"/>
          <w:sz w:val="24"/>
          <w:szCs w:val="24"/>
        </w:rPr>
        <w:t>.</w:t>
      </w:r>
    </w:p>
    <w:p w14:paraId="6C306B37" w14:textId="3A22F67A" w:rsidR="00401FA3" w:rsidRPr="00E17768" w:rsidRDefault="00401FA3" w:rsidP="00E17768">
      <w:pPr>
        <w:pStyle w:val="HTMLPreformatted"/>
        <w:shd w:val="clear" w:color="auto" w:fill="2B2B2B"/>
        <w:rPr>
          <w:color w:val="A9B7C6"/>
        </w:rPr>
      </w:pPr>
      <w:r>
        <w:rPr>
          <w:color w:val="BBB529"/>
        </w:rPr>
        <w:t>@Repository</w:t>
      </w:r>
      <w:r>
        <w:rPr>
          <w:color w:val="BBB529"/>
        </w:rPr>
        <w:br/>
      </w:r>
      <w:r>
        <w:rPr>
          <w:color w:val="CC7832"/>
        </w:rPr>
        <w:t xml:space="preserve">public </w:t>
      </w:r>
      <w:proofErr w:type="spellStart"/>
      <w:r>
        <w:rPr>
          <w:color w:val="CC7832"/>
        </w:rPr>
        <w:t>interface</w:t>
      </w:r>
      <w:proofErr w:type="spellEnd"/>
      <w:r>
        <w:rPr>
          <w:color w:val="CC7832"/>
        </w:rPr>
        <w:t xml:space="preserve"> </w:t>
      </w:r>
      <w:proofErr w:type="spellStart"/>
      <w:r>
        <w:rPr>
          <w:color w:val="A9B7C6"/>
        </w:rPr>
        <w:t>RecordRepository</w:t>
      </w:r>
      <w:proofErr w:type="spellEnd"/>
      <w:r>
        <w:rPr>
          <w:color w:val="A9B7C6"/>
        </w:rPr>
        <w:t xml:space="preserve"> </w:t>
      </w:r>
      <w:proofErr w:type="spellStart"/>
      <w:r>
        <w:rPr>
          <w:color w:val="CC7832"/>
        </w:rPr>
        <w:t>extends</w:t>
      </w:r>
      <w:proofErr w:type="spellEnd"/>
      <w:r>
        <w:rPr>
          <w:color w:val="CC7832"/>
        </w:rPr>
        <w:t xml:space="preserve"> </w:t>
      </w:r>
      <w:proofErr w:type="spellStart"/>
      <w:r>
        <w:rPr>
          <w:color w:val="A9B7C6"/>
        </w:rPr>
        <w:t>JpaRepository</w:t>
      </w:r>
      <w:proofErr w:type="spellEnd"/>
      <w:r>
        <w:rPr>
          <w:color w:val="A9B7C6"/>
        </w:rPr>
        <w:t>&lt;Record</w:t>
      </w:r>
      <w:r>
        <w:rPr>
          <w:color w:val="CC7832"/>
        </w:rPr>
        <w:t xml:space="preserve">, </w:t>
      </w:r>
      <w:r>
        <w:rPr>
          <w:color w:val="A9B7C6"/>
        </w:rPr>
        <w:t>Long&gt; {</w:t>
      </w:r>
      <w:r>
        <w:rPr>
          <w:color w:val="A9B7C6"/>
        </w:rPr>
        <w:br/>
      </w:r>
      <w:r>
        <w:rPr>
          <w:color w:val="A9B7C6"/>
        </w:rPr>
        <w:br/>
        <w:t xml:space="preserve">    </w:t>
      </w:r>
      <w:r>
        <w:rPr>
          <w:color w:val="BBB529"/>
        </w:rPr>
        <w:t>@Query</w:t>
      </w:r>
      <w:r>
        <w:rPr>
          <w:color w:val="A9B7C6"/>
        </w:rPr>
        <w:t>(value =</w:t>
      </w:r>
      <w:r>
        <w:rPr>
          <w:color w:val="A9B7C6"/>
        </w:rPr>
        <w:br/>
        <w:t xml:space="preserve">            </w:t>
      </w:r>
      <w:r>
        <w:rPr>
          <w:color w:val="6A8759"/>
        </w:rPr>
        <w:t>"</w:t>
      </w:r>
      <w:r>
        <w:rPr>
          <w:color w:val="6A8759"/>
          <w:shd w:val="clear" w:color="auto" w:fill="364135"/>
        </w:rPr>
        <w:t xml:space="preserve">select </w:t>
      </w:r>
      <w:proofErr w:type="spellStart"/>
      <w:r>
        <w:rPr>
          <w:color w:val="6A8759"/>
          <w:shd w:val="clear" w:color="auto" w:fill="364135"/>
        </w:rPr>
        <w:t>avg</w:t>
      </w:r>
      <w:proofErr w:type="spellEnd"/>
      <w:r>
        <w:rPr>
          <w:color w:val="6A8759"/>
          <w:shd w:val="clear" w:color="auto" w:fill="364135"/>
        </w:rPr>
        <w:t>(</w:t>
      </w:r>
      <w:proofErr w:type="spellStart"/>
      <w:r>
        <w:rPr>
          <w:color w:val="6A8759"/>
          <w:shd w:val="clear" w:color="auto" w:fill="364135"/>
        </w:rPr>
        <w:t>r.value</w:t>
      </w:r>
      <w:proofErr w:type="spellEnd"/>
      <w:r>
        <w:rPr>
          <w:color w:val="6A8759"/>
          <w:shd w:val="clear" w:color="auto" w:fill="364135"/>
        </w:rPr>
        <w:t xml:space="preserve">) </w:t>
      </w:r>
      <w:proofErr w:type="spellStart"/>
      <w:r>
        <w:rPr>
          <w:color w:val="6A8759"/>
          <w:shd w:val="clear" w:color="auto" w:fill="364135"/>
        </w:rPr>
        <w:t>from</w:t>
      </w:r>
      <w:proofErr w:type="spellEnd"/>
      <w:r>
        <w:rPr>
          <w:color w:val="6A8759"/>
          <w:shd w:val="clear" w:color="auto" w:fill="364135"/>
        </w:rPr>
        <w:t xml:space="preserve"> record r </w:t>
      </w:r>
      <w:proofErr w:type="spellStart"/>
      <w:r>
        <w:rPr>
          <w:color w:val="6A8759"/>
          <w:shd w:val="clear" w:color="auto" w:fill="364135"/>
        </w:rPr>
        <w:t>inner</w:t>
      </w:r>
      <w:proofErr w:type="spellEnd"/>
      <w:r>
        <w:rPr>
          <w:color w:val="6A8759"/>
          <w:shd w:val="clear" w:color="auto" w:fill="364135"/>
        </w:rPr>
        <w:t xml:space="preserve"> </w:t>
      </w:r>
      <w:proofErr w:type="spellStart"/>
      <w:r>
        <w:rPr>
          <w:color w:val="6A8759"/>
          <w:shd w:val="clear" w:color="auto" w:fill="364135"/>
        </w:rPr>
        <w:t>join</w:t>
      </w:r>
      <w:proofErr w:type="spellEnd"/>
      <w:r>
        <w:rPr>
          <w:color w:val="6A8759"/>
          <w:shd w:val="clear" w:color="auto" w:fill="364135"/>
        </w:rPr>
        <w:t xml:space="preserve"> </w:t>
      </w:r>
      <w:proofErr w:type="spellStart"/>
      <w:r>
        <w:rPr>
          <w:color w:val="6A8759"/>
          <w:shd w:val="clear" w:color="auto" w:fill="364135"/>
        </w:rPr>
        <w:t>sensor</w:t>
      </w:r>
      <w:proofErr w:type="spellEnd"/>
      <w:r>
        <w:rPr>
          <w:color w:val="6A8759"/>
          <w:shd w:val="clear" w:color="auto" w:fill="364135"/>
        </w:rPr>
        <w:t xml:space="preserve"> s on s.id = </w:t>
      </w:r>
      <w:proofErr w:type="spellStart"/>
      <w:r>
        <w:rPr>
          <w:color w:val="6A8759"/>
          <w:shd w:val="clear" w:color="auto" w:fill="364135"/>
        </w:rPr>
        <w:t>r.sensor_id</w:t>
      </w:r>
      <w:proofErr w:type="spellEnd"/>
      <w:r>
        <w:rPr>
          <w:color w:val="6A8759"/>
          <w:shd w:val="clear" w:color="auto" w:fill="364135"/>
        </w:rPr>
        <w:t xml:space="preserve"> </w:t>
      </w:r>
      <w:proofErr w:type="spellStart"/>
      <w:r>
        <w:rPr>
          <w:color w:val="6A8759"/>
          <w:shd w:val="clear" w:color="auto" w:fill="364135"/>
        </w:rPr>
        <w:t>where</w:t>
      </w:r>
      <w:proofErr w:type="spellEnd"/>
      <w:r>
        <w:rPr>
          <w:color w:val="6A8759"/>
          <w:shd w:val="clear" w:color="auto" w:fill="364135"/>
        </w:rPr>
        <w:t xml:space="preserve"> s.id = ?1 </w:t>
      </w:r>
      <w:proofErr w:type="spellStart"/>
      <w:r>
        <w:rPr>
          <w:color w:val="6A8759"/>
          <w:shd w:val="clear" w:color="auto" w:fill="364135"/>
        </w:rPr>
        <w:t>and</w:t>
      </w:r>
      <w:proofErr w:type="spellEnd"/>
      <w:r>
        <w:rPr>
          <w:color w:val="6A8759"/>
          <w:shd w:val="clear" w:color="auto" w:fill="364135"/>
        </w:rPr>
        <w:t xml:space="preserve"> </w:t>
      </w:r>
      <w:proofErr w:type="spellStart"/>
      <w:r>
        <w:rPr>
          <w:color w:val="6A8759"/>
          <w:shd w:val="clear" w:color="auto" w:fill="364135"/>
        </w:rPr>
        <w:t>s.machine_id</w:t>
      </w:r>
      <w:proofErr w:type="spellEnd"/>
      <w:r>
        <w:rPr>
          <w:color w:val="6A8759"/>
          <w:shd w:val="clear" w:color="auto" w:fill="364135"/>
        </w:rPr>
        <w:t xml:space="preserve"> = ?2 </w:t>
      </w:r>
      <w:proofErr w:type="spellStart"/>
      <w:r>
        <w:rPr>
          <w:color w:val="6A8759"/>
          <w:shd w:val="clear" w:color="auto" w:fill="364135"/>
        </w:rPr>
        <w:t>and</w:t>
      </w:r>
      <w:proofErr w:type="spellEnd"/>
      <w:r>
        <w:rPr>
          <w:color w:val="6A8759"/>
          <w:shd w:val="clear" w:color="auto" w:fill="364135"/>
        </w:rPr>
        <w:t xml:space="preserve"> </w:t>
      </w:r>
      <w:proofErr w:type="spellStart"/>
      <w:r>
        <w:rPr>
          <w:color w:val="6A8759"/>
          <w:shd w:val="clear" w:color="auto" w:fill="364135"/>
        </w:rPr>
        <w:t>r.record_date</w:t>
      </w:r>
      <w:proofErr w:type="spellEnd"/>
      <w:r>
        <w:rPr>
          <w:color w:val="6A8759"/>
          <w:shd w:val="clear" w:color="auto" w:fill="364135"/>
        </w:rPr>
        <w:t xml:space="preserve"> &gt;= SYSDATE - 1</w:t>
      </w:r>
      <w:r>
        <w:rPr>
          <w:color w:val="6A8759"/>
        </w:rPr>
        <w:t>"</w:t>
      </w:r>
      <w:r>
        <w:rPr>
          <w:color w:val="CC7832"/>
        </w:rPr>
        <w:t>,</w:t>
      </w:r>
      <w:r>
        <w:rPr>
          <w:color w:val="CC7832"/>
        </w:rPr>
        <w:br/>
        <w:t xml:space="preserve">            </w:t>
      </w:r>
      <w:proofErr w:type="spellStart"/>
      <w:r>
        <w:rPr>
          <w:color w:val="A9B7C6"/>
        </w:rPr>
        <w:t>nativeQuery</w:t>
      </w:r>
      <w:proofErr w:type="spellEnd"/>
      <w:r>
        <w:rPr>
          <w:color w:val="A9B7C6"/>
        </w:rPr>
        <w:t xml:space="preserve"> = </w:t>
      </w:r>
      <w:proofErr w:type="spellStart"/>
      <w:r>
        <w:rPr>
          <w:color w:val="CC7832"/>
        </w:rPr>
        <w:t>true</w:t>
      </w:r>
      <w:proofErr w:type="spellEnd"/>
      <w:r>
        <w:rPr>
          <w:color w:val="A9B7C6"/>
        </w:rPr>
        <w:t>)</w:t>
      </w:r>
      <w:r>
        <w:rPr>
          <w:color w:val="A9B7C6"/>
        </w:rPr>
        <w:br/>
      </w:r>
      <w:r>
        <w:rPr>
          <w:color w:val="A9B7C6"/>
        </w:rPr>
        <w:lastRenderedPageBreak/>
        <w:t xml:space="preserve">    </w:t>
      </w:r>
      <w:proofErr w:type="spellStart"/>
      <w:r>
        <w:rPr>
          <w:color w:val="CC7832"/>
        </w:rPr>
        <w:t>double</w:t>
      </w:r>
      <w:proofErr w:type="spellEnd"/>
      <w:r>
        <w:rPr>
          <w:color w:val="CC7832"/>
        </w:rPr>
        <w:t xml:space="preserve"> </w:t>
      </w:r>
      <w:proofErr w:type="spellStart"/>
      <w:r>
        <w:rPr>
          <w:color w:val="FFC66D"/>
        </w:rPr>
        <w:t>getAverageValue</w:t>
      </w:r>
      <w:proofErr w:type="spellEnd"/>
      <w:r>
        <w:rPr>
          <w:color w:val="A9B7C6"/>
        </w:rPr>
        <w:t>(</w:t>
      </w:r>
      <w:proofErr w:type="spellStart"/>
      <w:r>
        <w:rPr>
          <w:color w:val="CC7832"/>
        </w:rPr>
        <w:t>long</w:t>
      </w:r>
      <w:proofErr w:type="spellEnd"/>
      <w:r>
        <w:rPr>
          <w:color w:val="CC7832"/>
        </w:rPr>
        <w:t xml:space="preserve"> </w:t>
      </w:r>
      <w:proofErr w:type="spellStart"/>
      <w:r>
        <w:rPr>
          <w:color w:val="A9B7C6"/>
        </w:rPr>
        <w:t>sensorId</w:t>
      </w:r>
      <w:proofErr w:type="spellEnd"/>
      <w:r>
        <w:rPr>
          <w:color w:val="CC7832"/>
        </w:rPr>
        <w:t xml:space="preserve">, </w:t>
      </w:r>
      <w:proofErr w:type="spellStart"/>
      <w:r>
        <w:rPr>
          <w:color w:val="A9B7C6"/>
        </w:rPr>
        <w:t>String</w:t>
      </w:r>
      <w:proofErr w:type="spellEnd"/>
      <w:r>
        <w:rPr>
          <w:color w:val="A9B7C6"/>
        </w:rPr>
        <w:t xml:space="preserve"> </w:t>
      </w:r>
      <w:proofErr w:type="spellStart"/>
      <w:r>
        <w:rPr>
          <w:color w:val="A9B7C6"/>
        </w:rPr>
        <w:t>pairedTo</w:t>
      </w:r>
      <w:proofErr w:type="spellEnd"/>
      <w:r>
        <w:rPr>
          <w:color w:val="A9B7C6"/>
        </w:rPr>
        <w:t>)</w:t>
      </w:r>
      <w:r>
        <w:rPr>
          <w:color w:val="CC7832"/>
        </w:rPr>
        <w:t>;</w:t>
      </w:r>
      <w:r>
        <w:rPr>
          <w:color w:val="CC7832"/>
        </w:rPr>
        <w:br/>
      </w:r>
      <w:r>
        <w:rPr>
          <w:color w:val="CC7832"/>
        </w:rPr>
        <w:br/>
        <w:t xml:space="preserve">    </w:t>
      </w:r>
      <w:r>
        <w:rPr>
          <w:color w:val="BBB529"/>
        </w:rPr>
        <w:t>@Query</w:t>
      </w:r>
      <w:r>
        <w:rPr>
          <w:color w:val="A9B7C6"/>
        </w:rPr>
        <w:t>(value =</w:t>
      </w:r>
      <w:r>
        <w:rPr>
          <w:color w:val="A9B7C6"/>
        </w:rPr>
        <w:br/>
        <w:t xml:space="preserve">            </w:t>
      </w:r>
      <w:r>
        <w:rPr>
          <w:color w:val="6A8759"/>
        </w:rPr>
        <w:t>"</w:t>
      </w:r>
      <w:r>
        <w:rPr>
          <w:color w:val="6A8759"/>
          <w:shd w:val="clear" w:color="auto" w:fill="364135"/>
        </w:rPr>
        <w:t>select min(</w:t>
      </w:r>
      <w:proofErr w:type="spellStart"/>
      <w:r>
        <w:rPr>
          <w:color w:val="6A8759"/>
          <w:shd w:val="clear" w:color="auto" w:fill="364135"/>
        </w:rPr>
        <w:t>r.value</w:t>
      </w:r>
      <w:proofErr w:type="spellEnd"/>
      <w:r>
        <w:rPr>
          <w:color w:val="6A8759"/>
          <w:shd w:val="clear" w:color="auto" w:fill="364135"/>
        </w:rPr>
        <w:t xml:space="preserve">) </w:t>
      </w:r>
      <w:proofErr w:type="spellStart"/>
      <w:r>
        <w:rPr>
          <w:color w:val="6A8759"/>
          <w:shd w:val="clear" w:color="auto" w:fill="364135"/>
        </w:rPr>
        <w:t>from</w:t>
      </w:r>
      <w:proofErr w:type="spellEnd"/>
      <w:r>
        <w:rPr>
          <w:color w:val="6A8759"/>
          <w:shd w:val="clear" w:color="auto" w:fill="364135"/>
        </w:rPr>
        <w:t xml:space="preserve"> record r </w:t>
      </w:r>
      <w:proofErr w:type="spellStart"/>
      <w:r>
        <w:rPr>
          <w:color w:val="6A8759"/>
          <w:shd w:val="clear" w:color="auto" w:fill="364135"/>
        </w:rPr>
        <w:t>inner</w:t>
      </w:r>
      <w:proofErr w:type="spellEnd"/>
      <w:r>
        <w:rPr>
          <w:color w:val="6A8759"/>
          <w:shd w:val="clear" w:color="auto" w:fill="364135"/>
        </w:rPr>
        <w:t xml:space="preserve"> </w:t>
      </w:r>
      <w:proofErr w:type="spellStart"/>
      <w:r>
        <w:rPr>
          <w:color w:val="6A8759"/>
          <w:shd w:val="clear" w:color="auto" w:fill="364135"/>
        </w:rPr>
        <w:t>join</w:t>
      </w:r>
      <w:proofErr w:type="spellEnd"/>
      <w:r>
        <w:rPr>
          <w:color w:val="6A8759"/>
          <w:shd w:val="clear" w:color="auto" w:fill="364135"/>
        </w:rPr>
        <w:t xml:space="preserve"> </w:t>
      </w:r>
      <w:proofErr w:type="spellStart"/>
      <w:r>
        <w:rPr>
          <w:color w:val="6A8759"/>
          <w:shd w:val="clear" w:color="auto" w:fill="364135"/>
        </w:rPr>
        <w:t>sensor</w:t>
      </w:r>
      <w:proofErr w:type="spellEnd"/>
      <w:r>
        <w:rPr>
          <w:color w:val="6A8759"/>
          <w:shd w:val="clear" w:color="auto" w:fill="364135"/>
        </w:rPr>
        <w:t xml:space="preserve"> s on s.id = </w:t>
      </w:r>
      <w:proofErr w:type="spellStart"/>
      <w:r>
        <w:rPr>
          <w:color w:val="6A8759"/>
          <w:shd w:val="clear" w:color="auto" w:fill="364135"/>
        </w:rPr>
        <w:t>r.sensor_id</w:t>
      </w:r>
      <w:proofErr w:type="spellEnd"/>
      <w:r>
        <w:rPr>
          <w:color w:val="6A8759"/>
          <w:shd w:val="clear" w:color="auto" w:fill="364135"/>
        </w:rPr>
        <w:t xml:space="preserve"> </w:t>
      </w:r>
      <w:proofErr w:type="spellStart"/>
      <w:r>
        <w:rPr>
          <w:color w:val="6A8759"/>
          <w:shd w:val="clear" w:color="auto" w:fill="364135"/>
        </w:rPr>
        <w:t>where</w:t>
      </w:r>
      <w:proofErr w:type="spellEnd"/>
      <w:r>
        <w:rPr>
          <w:color w:val="6A8759"/>
          <w:shd w:val="clear" w:color="auto" w:fill="364135"/>
        </w:rPr>
        <w:t xml:space="preserve"> s.id = ?1 </w:t>
      </w:r>
      <w:proofErr w:type="spellStart"/>
      <w:r>
        <w:rPr>
          <w:color w:val="6A8759"/>
          <w:shd w:val="clear" w:color="auto" w:fill="364135"/>
        </w:rPr>
        <w:t>and</w:t>
      </w:r>
      <w:proofErr w:type="spellEnd"/>
      <w:r>
        <w:rPr>
          <w:color w:val="6A8759"/>
          <w:shd w:val="clear" w:color="auto" w:fill="364135"/>
        </w:rPr>
        <w:t xml:space="preserve"> </w:t>
      </w:r>
      <w:proofErr w:type="spellStart"/>
      <w:r>
        <w:rPr>
          <w:color w:val="6A8759"/>
          <w:shd w:val="clear" w:color="auto" w:fill="364135"/>
        </w:rPr>
        <w:t>s.machine_id</w:t>
      </w:r>
      <w:proofErr w:type="spellEnd"/>
      <w:r>
        <w:rPr>
          <w:color w:val="6A8759"/>
          <w:shd w:val="clear" w:color="auto" w:fill="364135"/>
        </w:rPr>
        <w:t xml:space="preserve"> = ?2 </w:t>
      </w:r>
      <w:proofErr w:type="spellStart"/>
      <w:r>
        <w:rPr>
          <w:color w:val="6A8759"/>
          <w:shd w:val="clear" w:color="auto" w:fill="364135"/>
        </w:rPr>
        <w:t>and</w:t>
      </w:r>
      <w:proofErr w:type="spellEnd"/>
      <w:r>
        <w:rPr>
          <w:color w:val="6A8759"/>
          <w:shd w:val="clear" w:color="auto" w:fill="364135"/>
        </w:rPr>
        <w:t xml:space="preserve"> </w:t>
      </w:r>
      <w:proofErr w:type="spellStart"/>
      <w:r>
        <w:rPr>
          <w:color w:val="6A8759"/>
          <w:shd w:val="clear" w:color="auto" w:fill="364135"/>
        </w:rPr>
        <w:t>r.record_date</w:t>
      </w:r>
      <w:proofErr w:type="spellEnd"/>
      <w:r>
        <w:rPr>
          <w:color w:val="6A8759"/>
          <w:shd w:val="clear" w:color="auto" w:fill="364135"/>
        </w:rPr>
        <w:t xml:space="preserve"> &gt;= SYSDATE - 1</w:t>
      </w:r>
      <w:r>
        <w:rPr>
          <w:color w:val="6A8759"/>
        </w:rPr>
        <w:t>"</w:t>
      </w:r>
      <w:r>
        <w:rPr>
          <w:color w:val="CC7832"/>
        </w:rPr>
        <w:t>,</w:t>
      </w:r>
      <w:r>
        <w:rPr>
          <w:color w:val="CC7832"/>
        </w:rPr>
        <w:br/>
        <w:t xml:space="preserve">            </w:t>
      </w:r>
      <w:proofErr w:type="spellStart"/>
      <w:r>
        <w:rPr>
          <w:color w:val="A9B7C6"/>
        </w:rPr>
        <w:t>nativeQuery</w:t>
      </w:r>
      <w:proofErr w:type="spellEnd"/>
      <w:r>
        <w:rPr>
          <w:color w:val="A9B7C6"/>
        </w:rPr>
        <w:t xml:space="preserve"> = </w:t>
      </w:r>
      <w:proofErr w:type="spellStart"/>
      <w:r>
        <w:rPr>
          <w:color w:val="CC7832"/>
        </w:rPr>
        <w:t>true</w:t>
      </w:r>
      <w:proofErr w:type="spellEnd"/>
      <w:r>
        <w:rPr>
          <w:color w:val="A9B7C6"/>
        </w:rPr>
        <w:t>)</w:t>
      </w:r>
      <w:r>
        <w:rPr>
          <w:color w:val="A9B7C6"/>
        </w:rPr>
        <w:br/>
        <w:t xml:space="preserve">    </w:t>
      </w:r>
      <w:proofErr w:type="spellStart"/>
      <w:r>
        <w:rPr>
          <w:color w:val="CC7832"/>
        </w:rPr>
        <w:t>double</w:t>
      </w:r>
      <w:proofErr w:type="spellEnd"/>
      <w:r>
        <w:rPr>
          <w:color w:val="CC7832"/>
        </w:rPr>
        <w:t xml:space="preserve"> </w:t>
      </w:r>
      <w:proofErr w:type="spellStart"/>
      <w:r>
        <w:rPr>
          <w:color w:val="FFC66D"/>
        </w:rPr>
        <w:t>getMinValue</w:t>
      </w:r>
      <w:proofErr w:type="spellEnd"/>
      <w:r>
        <w:rPr>
          <w:color w:val="A9B7C6"/>
        </w:rPr>
        <w:t>(</w:t>
      </w:r>
      <w:proofErr w:type="spellStart"/>
      <w:r>
        <w:rPr>
          <w:color w:val="CC7832"/>
        </w:rPr>
        <w:t>long</w:t>
      </w:r>
      <w:proofErr w:type="spellEnd"/>
      <w:r>
        <w:rPr>
          <w:color w:val="CC7832"/>
        </w:rPr>
        <w:t xml:space="preserve"> </w:t>
      </w:r>
      <w:proofErr w:type="spellStart"/>
      <w:r>
        <w:rPr>
          <w:color w:val="A9B7C6"/>
        </w:rPr>
        <w:t>sensorId</w:t>
      </w:r>
      <w:proofErr w:type="spellEnd"/>
      <w:r>
        <w:rPr>
          <w:color w:val="CC7832"/>
        </w:rPr>
        <w:t xml:space="preserve">, </w:t>
      </w:r>
      <w:proofErr w:type="spellStart"/>
      <w:r>
        <w:rPr>
          <w:color w:val="A9B7C6"/>
        </w:rPr>
        <w:t>String</w:t>
      </w:r>
      <w:proofErr w:type="spellEnd"/>
      <w:r>
        <w:rPr>
          <w:color w:val="A9B7C6"/>
        </w:rPr>
        <w:t xml:space="preserve"> </w:t>
      </w:r>
      <w:proofErr w:type="spellStart"/>
      <w:r>
        <w:rPr>
          <w:color w:val="A9B7C6"/>
        </w:rPr>
        <w:t>pairedTo</w:t>
      </w:r>
      <w:proofErr w:type="spellEnd"/>
      <w:r>
        <w:rPr>
          <w:color w:val="A9B7C6"/>
        </w:rPr>
        <w:t>)</w:t>
      </w:r>
      <w:r>
        <w:rPr>
          <w:color w:val="CC7832"/>
        </w:rPr>
        <w:t>;</w:t>
      </w:r>
      <w:r>
        <w:rPr>
          <w:color w:val="CC7832"/>
        </w:rPr>
        <w:br/>
      </w:r>
      <w:r>
        <w:rPr>
          <w:color w:val="CC7832"/>
        </w:rPr>
        <w:br/>
        <w:t xml:space="preserve">    </w:t>
      </w:r>
      <w:r>
        <w:rPr>
          <w:color w:val="BBB529"/>
        </w:rPr>
        <w:t>@Query</w:t>
      </w:r>
      <w:r>
        <w:rPr>
          <w:color w:val="A9B7C6"/>
        </w:rPr>
        <w:t>(value =</w:t>
      </w:r>
      <w:r>
        <w:rPr>
          <w:color w:val="A9B7C6"/>
        </w:rPr>
        <w:br/>
        <w:t xml:space="preserve">            </w:t>
      </w:r>
      <w:r>
        <w:rPr>
          <w:color w:val="6A8759"/>
        </w:rPr>
        <w:t>"</w:t>
      </w:r>
      <w:r>
        <w:rPr>
          <w:color w:val="6A8759"/>
          <w:shd w:val="clear" w:color="auto" w:fill="364135"/>
        </w:rPr>
        <w:t xml:space="preserve">select </w:t>
      </w:r>
      <w:proofErr w:type="spellStart"/>
      <w:r>
        <w:rPr>
          <w:color w:val="6A8759"/>
          <w:shd w:val="clear" w:color="auto" w:fill="364135"/>
        </w:rPr>
        <w:t>max</w:t>
      </w:r>
      <w:proofErr w:type="spellEnd"/>
      <w:r>
        <w:rPr>
          <w:color w:val="6A8759"/>
          <w:shd w:val="clear" w:color="auto" w:fill="364135"/>
        </w:rPr>
        <w:t>(</w:t>
      </w:r>
      <w:proofErr w:type="spellStart"/>
      <w:r>
        <w:rPr>
          <w:color w:val="6A8759"/>
          <w:shd w:val="clear" w:color="auto" w:fill="364135"/>
        </w:rPr>
        <w:t>r.value</w:t>
      </w:r>
      <w:proofErr w:type="spellEnd"/>
      <w:r>
        <w:rPr>
          <w:color w:val="6A8759"/>
          <w:shd w:val="clear" w:color="auto" w:fill="364135"/>
        </w:rPr>
        <w:t xml:space="preserve">) </w:t>
      </w:r>
      <w:proofErr w:type="spellStart"/>
      <w:r>
        <w:rPr>
          <w:color w:val="6A8759"/>
          <w:shd w:val="clear" w:color="auto" w:fill="364135"/>
        </w:rPr>
        <w:t>from</w:t>
      </w:r>
      <w:proofErr w:type="spellEnd"/>
      <w:r>
        <w:rPr>
          <w:color w:val="6A8759"/>
          <w:shd w:val="clear" w:color="auto" w:fill="364135"/>
        </w:rPr>
        <w:t xml:space="preserve"> record r </w:t>
      </w:r>
      <w:proofErr w:type="spellStart"/>
      <w:r>
        <w:rPr>
          <w:color w:val="6A8759"/>
          <w:shd w:val="clear" w:color="auto" w:fill="364135"/>
        </w:rPr>
        <w:t>inner</w:t>
      </w:r>
      <w:proofErr w:type="spellEnd"/>
      <w:r>
        <w:rPr>
          <w:color w:val="6A8759"/>
          <w:shd w:val="clear" w:color="auto" w:fill="364135"/>
        </w:rPr>
        <w:t xml:space="preserve"> </w:t>
      </w:r>
      <w:proofErr w:type="spellStart"/>
      <w:r>
        <w:rPr>
          <w:color w:val="6A8759"/>
          <w:shd w:val="clear" w:color="auto" w:fill="364135"/>
        </w:rPr>
        <w:t>join</w:t>
      </w:r>
      <w:proofErr w:type="spellEnd"/>
      <w:r>
        <w:rPr>
          <w:color w:val="6A8759"/>
          <w:shd w:val="clear" w:color="auto" w:fill="364135"/>
        </w:rPr>
        <w:t xml:space="preserve"> </w:t>
      </w:r>
      <w:proofErr w:type="spellStart"/>
      <w:r>
        <w:rPr>
          <w:color w:val="6A8759"/>
          <w:shd w:val="clear" w:color="auto" w:fill="364135"/>
        </w:rPr>
        <w:t>sensor</w:t>
      </w:r>
      <w:proofErr w:type="spellEnd"/>
      <w:r>
        <w:rPr>
          <w:color w:val="6A8759"/>
          <w:shd w:val="clear" w:color="auto" w:fill="364135"/>
        </w:rPr>
        <w:t xml:space="preserve"> s on s.id = </w:t>
      </w:r>
      <w:proofErr w:type="spellStart"/>
      <w:r>
        <w:rPr>
          <w:color w:val="6A8759"/>
          <w:shd w:val="clear" w:color="auto" w:fill="364135"/>
        </w:rPr>
        <w:t>r.sensor_id</w:t>
      </w:r>
      <w:proofErr w:type="spellEnd"/>
      <w:r>
        <w:rPr>
          <w:color w:val="6A8759"/>
          <w:shd w:val="clear" w:color="auto" w:fill="364135"/>
        </w:rPr>
        <w:t xml:space="preserve"> </w:t>
      </w:r>
      <w:proofErr w:type="spellStart"/>
      <w:r>
        <w:rPr>
          <w:color w:val="6A8759"/>
          <w:shd w:val="clear" w:color="auto" w:fill="364135"/>
        </w:rPr>
        <w:t>where</w:t>
      </w:r>
      <w:proofErr w:type="spellEnd"/>
      <w:r>
        <w:rPr>
          <w:color w:val="6A8759"/>
          <w:shd w:val="clear" w:color="auto" w:fill="364135"/>
        </w:rPr>
        <w:t xml:space="preserve"> s.id = ?1 </w:t>
      </w:r>
      <w:proofErr w:type="spellStart"/>
      <w:r>
        <w:rPr>
          <w:color w:val="6A8759"/>
          <w:shd w:val="clear" w:color="auto" w:fill="364135"/>
        </w:rPr>
        <w:t>and</w:t>
      </w:r>
      <w:proofErr w:type="spellEnd"/>
      <w:r>
        <w:rPr>
          <w:color w:val="6A8759"/>
          <w:shd w:val="clear" w:color="auto" w:fill="364135"/>
        </w:rPr>
        <w:t xml:space="preserve"> </w:t>
      </w:r>
      <w:proofErr w:type="spellStart"/>
      <w:r>
        <w:rPr>
          <w:color w:val="6A8759"/>
          <w:shd w:val="clear" w:color="auto" w:fill="364135"/>
        </w:rPr>
        <w:t>s.machine_id</w:t>
      </w:r>
      <w:proofErr w:type="spellEnd"/>
      <w:r>
        <w:rPr>
          <w:color w:val="6A8759"/>
          <w:shd w:val="clear" w:color="auto" w:fill="364135"/>
        </w:rPr>
        <w:t xml:space="preserve"> = ?2 </w:t>
      </w:r>
      <w:proofErr w:type="spellStart"/>
      <w:r>
        <w:rPr>
          <w:color w:val="6A8759"/>
          <w:shd w:val="clear" w:color="auto" w:fill="364135"/>
        </w:rPr>
        <w:t>and</w:t>
      </w:r>
      <w:proofErr w:type="spellEnd"/>
      <w:r>
        <w:rPr>
          <w:color w:val="6A8759"/>
          <w:shd w:val="clear" w:color="auto" w:fill="364135"/>
        </w:rPr>
        <w:t xml:space="preserve"> </w:t>
      </w:r>
      <w:proofErr w:type="spellStart"/>
      <w:r>
        <w:rPr>
          <w:color w:val="6A8759"/>
          <w:shd w:val="clear" w:color="auto" w:fill="364135"/>
        </w:rPr>
        <w:t>r.record_date</w:t>
      </w:r>
      <w:proofErr w:type="spellEnd"/>
      <w:r>
        <w:rPr>
          <w:color w:val="6A8759"/>
          <w:shd w:val="clear" w:color="auto" w:fill="364135"/>
        </w:rPr>
        <w:t xml:space="preserve"> &gt;= SYSDATE - 1</w:t>
      </w:r>
      <w:r>
        <w:rPr>
          <w:color w:val="6A8759"/>
        </w:rPr>
        <w:t>"</w:t>
      </w:r>
      <w:r>
        <w:rPr>
          <w:color w:val="CC7832"/>
        </w:rPr>
        <w:t>,</w:t>
      </w:r>
      <w:r>
        <w:rPr>
          <w:color w:val="CC7832"/>
        </w:rPr>
        <w:br/>
        <w:t xml:space="preserve">            </w:t>
      </w:r>
      <w:proofErr w:type="spellStart"/>
      <w:r>
        <w:rPr>
          <w:color w:val="A9B7C6"/>
        </w:rPr>
        <w:t>nativeQuery</w:t>
      </w:r>
      <w:proofErr w:type="spellEnd"/>
      <w:r>
        <w:rPr>
          <w:color w:val="A9B7C6"/>
        </w:rPr>
        <w:t xml:space="preserve"> = </w:t>
      </w:r>
      <w:proofErr w:type="spellStart"/>
      <w:r>
        <w:rPr>
          <w:color w:val="CC7832"/>
        </w:rPr>
        <w:t>true</w:t>
      </w:r>
      <w:proofErr w:type="spellEnd"/>
      <w:r>
        <w:rPr>
          <w:color w:val="A9B7C6"/>
        </w:rPr>
        <w:t>)</w:t>
      </w:r>
      <w:r>
        <w:rPr>
          <w:color w:val="A9B7C6"/>
        </w:rPr>
        <w:br/>
        <w:t xml:space="preserve">    </w:t>
      </w:r>
      <w:proofErr w:type="spellStart"/>
      <w:r>
        <w:rPr>
          <w:color w:val="CC7832"/>
        </w:rPr>
        <w:t>double</w:t>
      </w:r>
      <w:proofErr w:type="spellEnd"/>
      <w:r>
        <w:rPr>
          <w:color w:val="CC7832"/>
        </w:rPr>
        <w:t xml:space="preserve"> </w:t>
      </w:r>
      <w:proofErr w:type="spellStart"/>
      <w:r>
        <w:rPr>
          <w:color w:val="FFC66D"/>
        </w:rPr>
        <w:t>getMaxValue</w:t>
      </w:r>
      <w:proofErr w:type="spellEnd"/>
      <w:r>
        <w:rPr>
          <w:color w:val="A9B7C6"/>
        </w:rPr>
        <w:t>(</w:t>
      </w:r>
      <w:proofErr w:type="spellStart"/>
      <w:r>
        <w:rPr>
          <w:color w:val="CC7832"/>
        </w:rPr>
        <w:t>long</w:t>
      </w:r>
      <w:proofErr w:type="spellEnd"/>
      <w:r>
        <w:rPr>
          <w:color w:val="CC7832"/>
        </w:rPr>
        <w:t xml:space="preserve"> </w:t>
      </w:r>
      <w:proofErr w:type="spellStart"/>
      <w:r>
        <w:rPr>
          <w:color w:val="A9B7C6"/>
        </w:rPr>
        <w:t>sensorId</w:t>
      </w:r>
      <w:proofErr w:type="spellEnd"/>
      <w:r>
        <w:rPr>
          <w:color w:val="CC7832"/>
        </w:rPr>
        <w:t xml:space="preserve">, </w:t>
      </w:r>
      <w:proofErr w:type="spellStart"/>
      <w:r>
        <w:rPr>
          <w:color w:val="A9B7C6"/>
        </w:rPr>
        <w:t>String</w:t>
      </w:r>
      <w:proofErr w:type="spellEnd"/>
      <w:r>
        <w:rPr>
          <w:color w:val="A9B7C6"/>
        </w:rPr>
        <w:t xml:space="preserve"> </w:t>
      </w:r>
      <w:proofErr w:type="spellStart"/>
      <w:r>
        <w:rPr>
          <w:color w:val="A9B7C6"/>
        </w:rPr>
        <w:t>pairedTo</w:t>
      </w:r>
      <w:proofErr w:type="spellEnd"/>
      <w:r>
        <w:rPr>
          <w:color w:val="A9B7C6"/>
        </w:rPr>
        <w:t>)</w:t>
      </w:r>
      <w:r>
        <w:rPr>
          <w:color w:val="CC7832"/>
        </w:rPr>
        <w:t>;</w:t>
      </w:r>
    </w:p>
    <w:p w14:paraId="0BF9AA08" w14:textId="77777777" w:rsidR="00622F63" w:rsidRDefault="00622F63" w:rsidP="00401FA3">
      <w:pPr>
        <w:ind w:firstLine="708"/>
        <w:rPr>
          <w:rFonts w:ascii="Times New Roman" w:hAnsi="Times New Roman" w:cs="Times New Roman"/>
          <w:sz w:val="24"/>
          <w:szCs w:val="24"/>
        </w:rPr>
      </w:pPr>
    </w:p>
    <w:p w14:paraId="1C8A0246" w14:textId="37B87C37" w:rsidR="00401FA3" w:rsidRPr="00335252" w:rsidRDefault="00401FA3" w:rsidP="00401FA3">
      <w:pPr>
        <w:ind w:firstLine="708"/>
        <w:rPr>
          <w:rFonts w:ascii="Times New Roman" w:hAnsi="Times New Roman" w:cs="Times New Roman"/>
          <w:sz w:val="24"/>
          <w:szCs w:val="24"/>
        </w:rPr>
      </w:pPr>
      <w:r w:rsidRPr="00335252">
        <w:rPr>
          <w:rFonts w:ascii="Times New Roman" w:hAnsi="Times New Roman" w:cs="Times New Roman"/>
          <w:sz w:val="24"/>
          <w:szCs w:val="24"/>
        </w:rPr>
        <w:t xml:space="preserve">Datele din </w:t>
      </w:r>
      <w:r w:rsidRPr="00622F63">
        <w:rPr>
          <w:rFonts w:ascii="Times New Roman" w:hAnsi="Times New Roman" w:cs="Times New Roman"/>
          <w:i/>
          <w:iCs/>
          <w:sz w:val="24"/>
          <w:szCs w:val="24"/>
        </w:rPr>
        <w:t>Data Warehouse</w:t>
      </w:r>
      <w:r w:rsidRPr="00335252">
        <w:rPr>
          <w:rFonts w:ascii="Times New Roman" w:hAnsi="Times New Roman" w:cs="Times New Roman"/>
          <w:sz w:val="24"/>
          <w:szCs w:val="24"/>
        </w:rPr>
        <w:t xml:space="preserve"> sunt colectate din OLTP folosind proceduri stocate, migrarea acestora făcându-se zilnic printr-un </w:t>
      </w:r>
      <w:r w:rsidRPr="009C7996">
        <w:rPr>
          <w:rFonts w:ascii="Times New Roman" w:hAnsi="Times New Roman" w:cs="Times New Roman"/>
          <w:i/>
          <w:iCs/>
          <w:sz w:val="24"/>
          <w:szCs w:val="24"/>
        </w:rPr>
        <w:t>job</w:t>
      </w:r>
      <w:r w:rsidRPr="00335252">
        <w:rPr>
          <w:rFonts w:ascii="Times New Roman" w:hAnsi="Times New Roman" w:cs="Times New Roman"/>
          <w:sz w:val="24"/>
          <w:szCs w:val="24"/>
        </w:rPr>
        <w:t xml:space="preserve"> automat, ce se rulează la ora 22:00. Procedura </w:t>
      </w:r>
      <w:r w:rsidRPr="00622F63">
        <w:rPr>
          <w:rFonts w:ascii="Times New Roman" w:hAnsi="Times New Roman" w:cs="Times New Roman"/>
          <w:i/>
          <w:iCs/>
          <w:sz w:val="24"/>
          <w:szCs w:val="24"/>
        </w:rPr>
        <w:t>migrate</w:t>
      </w:r>
      <w:r w:rsidRPr="00335252">
        <w:rPr>
          <w:rFonts w:ascii="Times New Roman" w:hAnsi="Times New Roman" w:cs="Times New Roman"/>
          <w:sz w:val="24"/>
          <w:szCs w:val="24"/>
        </w:rPr>
        <w:t>_</w:t>
      </w:r>
      <w:r w:rsidRPr="00335252">
        <w:rPr>
          <w:rFonts w:ascii="Times New Roman" w:hAnsi="Times New Roman" w:cs="Times New Roman"/>
          <w:i/>
          <w:iCs/>
          <w:sz w:val="24"/>
          <w:szCs w:val="24"/>
        </w:rPr>
        <w:t>data</w:t>
      </w:r>
      <w:r w:rsidRPr="00622F63">
        <w:rPr>
          <w:rFonts w:ascii="Times New Roman" w:hAnsi="Times New Roman" w:cs="Times New Roman"/>
          <w:sz w:val="24"/>
          <w:szCs w:val="24"/>
        </w:rPr>
        <w:t>()</w:t>
      </w:r>
      <w:r w:rsidRPr="00335252">
        <w:rPr>
          <w:rFonts w:ascii="Times New Roman" w:hAnsi="Times New Roman" w:cs="Times New Roman"/>
          <w:i/>
          <w:iCs/>
          <w:sz w:val="24"/>
          <w:szCs w:val="24"/>
        </w:rPr>
        <w:t xml:space="preserve"> </w:t>
      </w:r>
      <w:r w:rsidRPr="00335252">
        <w:rPr>
          <w:rFonts w:ascii="Times New Roman" w:hAnsi="Times New Roman" w:cs="Times New Roman"/>
          <w:sz w:val="24"/>
          <w:szCs w:val="24"/>
        </w:rPr>
        <w:t xml:space="preserve">inserează valorile aferente pentru a popula tabelele </w:t>
      </w:r>
      <w:r w:rsidRPr="00335252">
        <w:rPr>
          <w:rFonts w:ascii="Times New Roman" w:hAnsi="Times New Roman" w:cs="Times New Roman"/>
          <w:i/>
          <w:iCs/>
          <w:sz w:val="24"/>
          <w:szCs w:val="24"/>
        </w:rPr>
        <w:t>Address</w:t>
      </w:r>
      <w:r w:rsidRPr="00335252">
        <w:rPr>
          <w:rFonts w:ascii="Times New Roman" w:hAnsi="Times New Roman" w:cs="Times New Roman"/>
          <w:sz w:val="24"/>
          <w:szCs w:val="24"/>
        </w:rPr>
        <w:t xml:space="preserve">, </w:t>
      </w:r>
      <w:r w:rsidRPr="00335252">
        <w:rPr>
          <w:rFonts w:ascii="Times New Roman" w:hAnsi="Times New Roman" w:cs="Times New Roman"/>
          <w:i/>
          <w:iCs/>
          <w:sz w:val="24"/>
          <w:szCs w:val="24"/>
        </w:rPr>
        <w:t>Home,</w:t>
      </w:r>
      <w:r w:rsidRPr="00335252">
        <w:rPr>
          <w:rFonts w:ascii="Times New Roman" w:hAnsi="Times New Roman" w:cs="Times New Roman"/>
          <w:sz w:val="24"/>
          <w:szCs w:val="24"/>
        </w:rPr>
        <w:t xml:space="preserve"> </w:t>
      </w:r>
      <w:r w:rsidRPr="00335252">
        <w:rPr>
          <w:rFonts w:ascii="Times New Roman" w:hAnsi="Times New Roman" w:cs="Times New Roman"/>
          <w:i/>
          <w:iCs/>
          <w:sz w:val="24"/>
          <w:szCs w:val="24"/>
        </w:rPr>
        <w:t>Sensor</w:t>
      </w:r>
      <w:r w:rsidRPr="00335252">
        <w:rPr>
          <w:rFonts w:ascii="Times New Roman" w:hAnsi="Times New Roman" w:cs="Times New Roman"/>
          <w:sz w:val="24"/>
          <w:szCs w:val="24"/>
        </w:rPr>
        <w:t xml:space="preserve"> și </w:t>
      </w:r>
      <w:r w:rsidRPr="00335252">
        <w:rPr>
          <w:rFonts w:ascii="Times New Roman" w:hAnsi="Times New Roman" w:cs="Times New Roman"/>
          <w:i/>
          <w:iCs/>
          <w:sz w:val="24"/>
          <w:szCs w:val="24"/>
        </w:rPr>
        <w:t xml:space="preserve">Record </w:t>
      </w:r>
      <w:r w:rsidRPr="00335252">
        <w:rPr>
          <w:rFonts w:ascii="Times New Roman" w:hAnsi="Times New Roman" w:cs="Times New Roman"/>
          <w:sz w:val="24"/>
          <w:szCs w:val="24"/>
        </w:rPr>
        <w:t xml:space="preserve">aplicând multiple operații de </w:t>
      </w:r>
      <w:r w:rsidR="00D90613" w:rsidRPr="00622F63">
        <w:rPr>
          <w:rFonts w:ascii="Times New Roman" w:hAnsi="Times New Roman" w:cs="Times New Roman"/>
          <w:i/>
          <w:iCs/>
          <w:sz w:val="24"/>
          <w:szCs w:val="24"/>
        </w:rPr>
        <w:t>join</w:t>
      </w:r>
      <w:r w:rsidRPr="00335252">
        <w:rPr>
          <w:rFonts w:ascii="Times New Roman" w:hAnsi="Times New Roman" w:cs="Times New Roman"/>
          <w:sz w:val="24"/>
          <w:szCs w:val="24"/>
        </w:rPr>
        <w:t xml:space="preserve"> pentru aceasta din urmă pentru a colecta toate valorile atributelor necesare. Procedura </w:t>
      </w:r>
      <w:r w:rsidRPr="00622F63">
        <w:rPr>
          <w:rFonts w:ascii="Times New Roman" w:hAnsi="Times New Roman" w:cs="Times New Roman"/>
          <w:i/>
          <w:iCs/>
          <w:sz w:val="24"/>
          <w:szCs w:val="24"/>
        </w:rPr>
        <w:t>insert</w:t>
      </w:r>
      <w:r w:rsidRPr="00335252">
        <w:rPr>
          <w:rFonts w:ascii="Times New Roman" w:hAnsi="Times New Roman" w:cs="Times New Roman"/>
          <w:sz w:val="24"/>
          <w:szCs w:val="24"/>
        </w:rPr>
        <w:t>_</w:t>
      </w:r>
      <w:r w:rsidRPr="00335252">
        <w:rPr>
          <w:rFonts w:ascii="Times New Roman" w:hAnsi="Times New Roman" w:cs="Times New Roman"/>
          <w:i/>
          <w:iCs/>
          <w:sz w:val="24"/>
          <w:szCs w:val="24"/>
        </w:rPr>
        <w:t>time</w:t>
      </w:r>
      <w:r w:rsidRPr="00D90613">
        <w:rPr>
          <w:rFonts w:ascii="Times New Roman" w:hAnsi="Times New Roman" w:cs="Times New Roman"/>
          <w:sz w:val="24"/>
          <w:szCs w:val="24"/>
        </w:rPr>
        <w:t>(</w:t>
      </w:r>
      <w:r w:rsidRPr="00622F63">
        <w:rPr>
          <w:rFonts w:ascii="Times New Roman" w:hAnsi="Times New Roman" w:cs="Times New Roman"/>
          <w:sz w:val="24"/>
          <w:szCs w:val="24"/>
        </w:rPr>
        <w:t>)</w:t>
      </w:r>
      <w:r w:rsidRPr="00335252">
        <w:rPr>
          <w:rFonts w:ascii="Times New Roman" w:hAnsi="Times New Roman" w:cs="Times New Roman"/>
          <w:i/>
          <w:iCs/>
          <w:sz w:val="24"/>
          <w:szCs w:val="24"/>
        </w:rPr>
        <w:t xml:space="preserve"> </w:t>
      </w:r>
      <w:r w:rsidRPr="00335252">
        <w:rPr>
          <w:rFonts w:ascii="Times New Roman" w:hAnsi="Times New Roman" w:cs="Times New Roman"/>
          <w:sz w:val="24"/>
          <w:szCs w:val="24"/>
        </w:rPr>
        <w:t xml:space="preserve">inserează valorile coloanelor din tabela </w:t>
      </w:r>
      <w:r w:rsidRPr="009C7996">
        <w:rPr>
          <w:rFonts w:ascii="Times New Roman" w:hAnsi="Times New Roman" w:cs="Times New Roman"/>
          <w:i/>
          <w:iCs/>
          <w:sz w:val="24"/>
          <w:szCs w:val="24"/>
        </w:rPr>
        <w:t>Time</w:t>
      </w:r>
      <w:r w:rsidRPr="00335252">
        <w:rPr>
          <w:rFonts w:ascii="Times New Roman" w:hAnsi="Times New Roman" w:cs="Times New Roman"/>
          <w:sz w:val="24"/>
          <w:szCs w:val="24"/>
        </w:rPr>
        <w:t>.</w:t>
      </w:r>
    </w:p>
    <w:p w14:paraId="322F02CD" w14:textId="0F5D50A7" w:rsidR="00401FA3" w:rsidRDefault="00401FA3" w:rsidP="00E17768">
      <w:pPr>
        <w:ind w:firstLine="708"/>
        <w:rPr>
          <w:rFonts w:ascii="Times New Roman" w:hAnsi="Times New Roman" w:cs="Times New Roman"/>
          <w:sz w:val="24"/>
          <w:szCs w:val="24"/>
        </w:rPr>
      </w:pPr>
      <w:r w:rsidRPr="00335252">
        <w:rPr>
          <w:rFonts w:ascii="Times New Roman" w:hAnsi="Times New Roman" w:cs="Times New Roman"/>
          <w:sz w:val="24"/>
          <w:szCs w:val="24"/>
        </w:rPr>
        <w:t xml:space="preserve">Procedurile stocate sunt chemate în metodele din </w:t>
      </w:r>
      <w:r w:rsidRPr="009C7996">
        <w:rPr>
          <w:rFonts w:ascii="Times New Roman" w:hAnsi="Times New Roman" w:cs="Times New Roman"/>
          <w:i/>
          <w:iCs/>
          <w:sz w:val="24"/>
          <w:szCs w:val="24"/>
        </w:rPr>
        <w:t>repository</w:t>
      </w:r>
      <w:r w:rsidRPr="00335252">
        <w:rPr>
          <w:rFonts w:ascii="Times New Roman" w:hAnsi="Times New Roman" w:cs="Times New Roman"/>
          <w:sz w:val="24"/>
          <w:szCs w:val="24"/>
        </w:rPr>
        <w:t xml:space="preserve">-ul </w:t>
      </w:r>
      <w:r w:rsidRPr="00335252">
        <w:rPr>
          <w:rFonts w:ascii="Times New Roman" w:hAnsi="Times New Roman" w:cs="Times New Roman"/>
          <w:i/>
          <w:iCs/>
          <w:sz w:val="24"/>
          <w:szCs w:val="24"/>
        </w:rPr>
        <w:t>RecordRepository</w:t>
      </w:r>
      <w:r w:rsidRPr="00335252">
        <w:rPr>
          <w:rFonts w:ascii="Times New Roman" w:hAnsi="Times New Roman" w:cs="Times New Roman"/>
          <w:sz w:val="24"/>
          <w:szCs w:val="24"/>
        </w:rPr>
        <w:t xml:space="preserve">, care sunt la rândul lor apelate în metodele din </w:t>
      </w:r>
      <w:r w:rsidRPr="00335252">
        <w:rPr>
          <w:rFonts w:ascii="Times New Roman" w:hAnsi="Times New Roman" w:cs="Times New Roman"/>
          <w:i/>
          <w:iCs/>
          <w:sz w:val="24"/>
          <w:szCs w:val="24"/>
        </w:rPr>
        <w:t>RecordService</w:t>
      </w:r>
      <w:r w:rsidRPr="00335252">
        <w:rPr>
          <w:rFonts w:ascii="Times New Roman" w:hAnsi="Times New Roman" w:cs="Times New Roman"/>
          <w:sz w:val="24"/>
          <w:szCs w:val="24"/>
        </w:rPr>
        <w:t xml:space="preserve">, iar mai apoi în cele din </w:t>
      </w:r>
      <w:r w:rsidRPr="00335252">
        <w:rPr>
          <w:rFonts w:ascii="Times New Roman" w:hAnsi="Times New Roman" w:cs="Times New Roman"/>
          <w:i/>
          <w:iCs/>
          <w:sz w:val="24"/>
          <w:szCs w:val="24"/>
        </w:rPr>
        <w:t>RecordController</w:t>
      </w:r>
      <w:r w:rsidRPr="00335252">
        <w:rPr>
          <w:rFonts w:ascii="Times New Roman" w:hAnsi="Times New Roman" w:cs="Times New Roman"/>
          <w:sz w:val="24"/>
          <w:szCs w:val="24"/>
        </w:rPr>
        <w:t xml:space="preserve">, mapând fiecare apel de analiză într-un serviciu de tip </w:t>
      </w:r>
      <w:r w:rsidRPr="00335252">
        <w:rPr>
          <w:rFonts w:ascii="Times New Roman" w:hAnsi="Times New Roman" w:cs="Times New Roman"/>
          <w:i/>
          <w:iCs/>
          <w:sz w:val="24"/>
          <w:szCs w:val="24"/>
        </w:rPr>
        <w:t>GET</w:t>
      </w:r>
      <w:r w:rsidRPr="00335252">
        <w:rPr>
          <w:rFonts w:ascii="Times New Roman" w:hAnsi="Times New Roman" w:cs="Times New Roman"/>
          <w:sz w:val="24"/>
          <w:szCs w:val="24"/>
        </w:rPr>
        <w:t xml:space="preserve"> și fiecare apel de inserare într-un serviciu de tip </w:t>
      </w:r>
      <w:r w:rsidRPr="00335252">
        <w:rPr>
          <w:rFonts w:ascii="Times New Roman" w:hAnsi="Times New Roman" w:cs="Times New Roman"/>
          <w:i/>
          <w:iCs/>
          <w:sz w:val="24"/>
          <w:szCs w:val="24"/>
        </w:rPr>
        <w:t>PUT</w:t>
      </w:r>
      <w:r w:rsidRPr="00335252">
        <w:rPr>
          <w:rFonts w:ascii="Times New Roman" w:hAnsi="Times New Roman" w:cs="Times New Roman"/>
          <w:sz w:val="24"/>
          <w:szCs w:val="24"/>
        </w:rPr>
        <w:t>.</w:t>
      </w:r>
    </w:p>
    <w:p w14:paraId="09EBC6ED" w14:textId="22042AA9" w:rsidR="00622F63" w:rsidRPr="00335252" w:rsidRDefault="00622F63" w:rsidP="00622F63">
      <w:pPr>
        <w:ind w:firstLine="708"/>
        <w:rPr>
          <w:rFonts w:ascii="Times New Roman" w:hAnsi="Times New Roman" w:cs="Times New Roman"/>
          <w:sz w:val="24"/>
          <w:szCs w:val="24"/>
        </w:rPr>
      </w:pPr>
      <w:r>
        <w:rPr>
          <w:rFonts w:ascii="Times New Roman" w:hAnsi="Times New Roman" w:cs="Times New Roman"/>
          <w:sz w:val="24"/>
          <w:szCs w:val="24"/>
        </w:rPr>
        <w:t xml:space="preserve">Următoarea secvență de cod definește </w:t>
      </w:r>
      <w:r w:rsidRPr="00622F63">
        <w:rPr>
          <w:rFonts w:ascii="Times New Roman" w:hAnsi="Times New Roman" w:cs="Times New Roman"/>
          <w:i/>
          <w:iCs/>
          <w:sz w:val="24"/>
          <w:szCs w:val="24"/>
        </w:rPr>
        <w:t>endpoint</w:t>
      </w:r>
      <w:r>
        <w:rPr>
          <w:rFonts w:ascii="Times New Roman" w:hAnsi="Times New Roman" w:cs="Times New Roman"/>
          <w:sz w:val="24"/>
          <w:szCs w:val="24"/>
        </w:rPr>
        <w:t xml:space="preserve">-urile disponibile din microserviciul </w:t>
      </w:r>
      <w:r w:rsidRPr="00622F63">
        <w:rPr>
          <w:rFonts w:ascii="Times New Roman" w:hAnsi="Times New Roman" w:cs="Times New Roman"/>
          <w:i/>
          <w:iCs/>
          <w:sz w:val="24"/>
          <w:szCs w:val="24"/>
        </w:rPr>
        <w:t>Data Warehouse</w:t>
      </w:r>
      <w:r>
        <w:rPr>
          <w:rFonts w:ascii="Times New Roman" w:hAnsi="Times New Roman" w:cs="Times New Roman"/>
          <w:sz w:val="24"/>
          <w:szCs w:val="24"/>
        </w:rPr>
        <w:t>.</w:t>
      </w:r>
    </w:p>
    <w:p w14:paraId="0A0FB558" w14:textId="128561D2" w:rsidR="00401FA3" w:rsidRPr="00E17768" w:rsidRDefault="00401FA3" w:rsidP="00E17768">
      <w:pPr>
        <w:pStyle w:val="HTMLPreformatted"/>
        <w:shd w:val="clear" w:color="auto" w:fill="2B2B2B"/>
        <w:rPr>
          <w:color w:val="A9B7C6"/>
        </w:rPr>
      </w:pPr>
      <w:r>
        <w:rPr>
          <w:color w:val="BBB529"/>
        </w:rPr>
        <w:t>@GetMapping</w:t>
      </w:r>
      <w:r>
        <w:rPr>
          <w:color w:val="A9B7C6"/>
        </w:rPr>
        <w:t>(</w:t>
      </w:r>
      <w:r>
        <w:rPr>
          <w:color w:val="6A8759"/>
        </w:rPr>
        <w:t>"/{sensorId}/avg"</w:t>
      </w:r>
      <w:r>
        <w:rPr>
          <w:color w:val="A9B7C6"/>
        </w:rPr>
        <w:t>)</w:t>
      </w:r>
      <w:r>
        <w:rPr>
          <w:color w:val="A9B7C6"/>
        </w:rPr>
        <w:br/>
      </w:r>
      <w:r>
        <w:rPr>
          <w:color w:val="CC7832"/>
        </w:rPr>
        <w:t xml:space="preserve">public </w:t>
      </w:r>
      <w:proofErr w:type="spellStart"/>
      <w:r>
        <w:rPr>
          <w:color w:val="A9B7C6"/>
        </w:rPr>
        <w:t>ResponseEntity</w:t>
      </w:r>
      <w:proofErr w:type="spellEnd"/>
      <w:r>
        <w:rPr>
          <w:color w:val="A9B7C6"/>
        </w:rPr>
        <w:t>&lt;</w:t>
      </w:r>
      <w:proofErr w:type="spellStart"/>
      <w:r>
        <w:rPr>
          <w:color w:val="A9B7C6"/>
        </w:rPr>
        <w:t>Double</w:t>
      </w:r>
      <w:proofErr w:type="spellEnd"/>
      <w:r>
        <w:rPr>
          <w:color w:val="A9B7C6"/>
        </w:rPr>
        <w:t xml:space="preserve">&gt; </w:t>
      </w:r>
      <w:proofErr w:type="spellStart"/>
      <w:r>
        <w:rPr>
          <w:color w:val="FFC66D"/>
        </w:rPr>
        <w:t>getAvgValue</w:t>
      </w:r>
      <w:proofErr w:type="spellEnd"/>
      <w:r>
        <w:rPr>
          <w:color w:val="A9B7C6"/>
        </w:rPr>
        <w:t>(</w:t>
      </w:r>
      <w:r>
        <w:rPr>
          <w:color w:val="BBB529"/>
        </w:rPr>
        <w:t>@PathVariable</w:t>
      </w:r>
      <w:r>
        <w:rPr>
          <w:color w:val="A9B7C6"/>
        </w:rPr>
        <w:t>(</w:t>
      </w:r>
      <w:r>
        <w:rPr>
          <w:color w:val="6A8759"/>
        </w:rPr>
        <w:t>"sensorId"</w:t>
      </w:r>
      <w:r>
        <w:rPr>
          <w:color w:val="A9B7C6"/>
        </w:rPr>
        <w:t xml:space="preserve">) </w:t>
      </w:r>
      <w:proofErr w:type="spellStart"/>
      <w:r>
        <w:rPr>
          <w:color w:val="CC7832"/>
        </w:rPr>
        <w:t>long</w:t>
      </w:r>
      <w:proofErr w:type="spellEnd"/>
      <w:r>
        <w:rPr>
          <w:color w:val="CC7832"/>
        </w:rPr>
        <w:t xml:space="preserve"> </w:t>
      </w:r>
      <w:proofErr w:type="spellStart"/>
      <w:r>
        <w:rPr>
          <w:color w:val="A9B7C6"/>
        </w:rPr>
        <w:t>sensorId</w:t>
      </w:r>
      <w:proofErr w:type="spellEnd"/>
      <w:r>
        <w:rPr>
          <w:color w:val="CC7832"/>
        </w:rPr>
        <w:t>,</w:t>
      </w:r>
      <w:r>
        <w:rPr>
          <w:color w:val="CC7832"/>
        </w:rPr>
        <w:br/>
        <w:t xml:space="preserve">                                          </w:t>
      </w:r>
      <w:r>
        <w:rPr>
          <w:color w:val="BBB529"/>
        </w:rPr>
        <w:t xml:space="preserve">@AuthenticationPrincipal </w:t>
      </w:r>
      <w:proofErr w:type="spellStart"/>
      <w:r>
        <w:rPr>
          <w:color w:val="A9B7C6"/>
        </w:rPr>
        <w:t>Jwt</w:t>
      </w:r>
      <w:proofErr w:type="spellEnd"/>
      <w:r>
        <w:rPr>
          <w:color w:val="A9B7C6"/>
        </w:rPr>
        <w:t xml:space="preserve"> </w:t>
      </w:r>
      <w:proofErr w:type="spellStart"/>
      <w:r>
        <w:rPr>
          <w:color w:val="A9B7C6"/>
        </w:rPr>
        <w:t>jwt</w:t>
      </w:r>
      <w:proofErr w:type="spellEnd"/>
      <w:r>
        <w:rPr>
          <w:color w:val="A9B7C6"/>
        </w:rPr>
        <w:t>){</w:t>
      </w:r>
      <w:r>
        <w:rPr>
          <w:color w:val="A9B7C6"/>
        </w:rPr>
        <w:br/>
      </w:r>
      <w:r>
        <w:rPr>
          <w:color w:val="A9B7C6"/>
        </w:rPr>
        <w:br/>
        <w:t xml:space="preserve">    </w:t>
      </w:r>
      <w:proofErr w:type="spellStart"/>
      <w:r>
        <w:rPr>
          <w:color w:val="CC7832"/>
        </w:rPr>
        <w:t>return</w:t>
      </w:r>
      <w:proofErr w:type="spellEnd"/>
      <w:r>
        <w:rPr>
          <w:color w:val="CC7832"/>
        </w:rPr>
        <w:t xml:space="preserve"> </w:t>
      </w:r>
      <w:proofErr w:type="spellStart"/>
      <w:r>
        <w:rPr>
          <w:color w:val="A9B7C6"/>
        </w:rPr>
        <w:t>ResponseEntity.</w:t>
      </w:r>
      <w:r>
        <w:rPr>
          <w:i/>
          <w:iCs/>
          <w:color w:val="A9B7C6"/>
        </w:rPr>
        <w:t>ok</w:t>
      </w:r>
      <w:proofErr w:type="spellEnd"/>
      <w:r>
        <w:rPr>
          <w:color w:val="A9B7C6"/>
        </w:rPr>
        <w:t>().body(</w:t>
      </w:r>
      <w:proofErr w:type="spellStart"/>
      <w:r>
        <w:rPr>
          <w:color w:val="9876AA"/>
        </w:rPr>
        <w:t>service</w:t>
      </w:r>
      <w:r>
        <w:rPr>
          <w:color w:val="A9B7C6"/>
        </w:rPr>
        <w:t>.getAvgValue</w:t>
      </w:r>
      <w:proofErr w:type="spellEnd"/>
      <w:r>
        <w:rPr>
          <w:color w:val="A9B7C6"/>
        </w:rPr>
        <w:t>(</w:t>
      </w:r>
      <w:proofErr w:type="spellStart"/>
      <w:r>
        <w:rPr>
          <w:color w:val="A9B7C6"/>
        </w:rPr>
        <w:t>sensorId</w:t>
      </w:r>
      <w:proofErr w:type="spellEnd"/>
      <w:r>
        <w:rPr>
          <w:color w:val="CC7832"/>
        </w:rPr>
        <w:t xml:space="preserve">, </w:t>
      </w:r>
      <w:proofErr w:type="spellStart"/>
      <w:r>
        <w:rPr>
          <w:color w:val="A9B7C6"/>
        </w:rPr>
        <w:t>jwt</w:t>
      </w:r>
      <w:proofErr w:type="spellEnd"/>
      <w:r>
        <w:rPr>
          <w:color w:val="A9B7C6"/>
        </w:rPr>
        <w:t>))</w:t>
      </w:r>
      <w:r>
        <w:rPr>
          <w:color w:val="CC7832"/>
        </w:rPr>
        <w:t>;</w:t>
      </w:r>
      <w:r>
        <w:rPr>
          <w:color w:val="CC7832"/>
        </w:rPr>
        <w:br/>
      </w:r>
      <w:r>
        <w:rPr>
          <w:color w:val="A9B7C6"/>
        </w:rPr>
        <w:t>}</w:t>
      </w:r>
      <w:r>
        <w:rPr>
          <w:color w:val="A9B7C6"/>
        </w:rPr>
        <w:br/>
      </w:r>
      <w:r>
        <w:rPr>
          <w:color w:val="A9B7C6"/>
        </w:rPr>
        <w:br/>
      </w:r>
      <w:r>
        <w:rPr>
          <w:color w:val="BBB529"/>
        </w:rPr>
        <w:t>@GetMapping</w:t>
      </w:r>
      <w:r>
        <w:rPr>
          <w:color w:val="A9B7C6"/>
        </w:rPr>
        <w:t>(</w:t>
      </w:r>
      <w:r>
        <w:rPr>
          <w:color w:val="6A8759"/>
        </w:rPr>
        <w:t>"/{sensorId}/min"</w:t>
      </w:r>
      <w:r>
        <w:rPr>
          <w:color w:val="A9B7C6"/>
        </w:rPr>
        <w:t>)</w:t>
      </w:r>
      <w:r>
        <w:rPr>
          <w:color w:val="A9B7C6"/>
        </w:rPr>
        <w:br/>
      </w:r>
      <w:r>
        <w:rPr>
          <w:color w:val="CC7832"/>
        </w:rPr>
        <w:t xml:space="preserve">public </w:t>
      </w:r>
      <w:proofErr w:type="spellStart"/>
      <w:r>
        <w:rPr>
          <w:color w:val="A9B7C6"/>
        </w:rPr>
        <w:t>ResponseEntity</w:t>
      </w:r>
      <w:proofErr w:type="spellEnd"/>
      <w:r>
        <w:rPr>
          <w:color w:val="A9B7C6"/>
        </w:rPr>
        <w:t>&lt;</w:t>
      </w:r>
      <w:proofErr w:type="spellStart"/>
      <w:r>
        <w:rPr>
          <w:color w:val="A9B7C6"/>
        </w:rPr>
        <w:t>Double</w:t>
      </w:r>
      <w:proofErr w:type="spellEnd"/>
      <w:r>
        <w:rPr>
          <w:color w:val="A9B7C6"/>
        </w:rPr>
        <w:t xml:space="preserve">&gt; </w:t>
      </w:r>
      <w:proofErr w:type="spellStart"/>
      <w:r>
        <w:rPr>
          <w:color w:val="FFC66D"/>
        </w:rPr>
        <w:t>getMinValue</w:t>
      </w:r>
      <w:proofErr w:type="spellEnd"/>
      <w:r>
        <w:rPr>
          <w:color w:val="A9B7C6"/>
        </w:rPr>
        <w:t>(</w:t>
      </w:r>
      <w:r>
        <w:rPr>
          <w:color w:val="BBB529"/>
        </w:rPr>
        <w:t>@PathVariable</w:t>
      </w:r>
      <w:r>
        <w:rPr>
          <w:color w:val="A9B7C6"/>
        </w:rPr>
        <w:t>(</w:t>
      </w:r>
      <w:r>
        <w:rPr>
          <w:color w:val="6A8759"/>
        </w:rPr>
        <w:t>"sensorId"</w:t>
      </w:r>
      <w:r>
        <w:rPr>
          <w:color w:val="A9B7C6"/>
        </w:rPr>
        <w:t xml:space="preserve">) </w:t>
      </w:r>
      <w:proofErr w:type="spellStart"/>
      <w:r>
        <w:rPr>
          <w:color w:val="CC7832"/>
        </w:rPr>
        <w:t>long</w:t>
      </w:r>
      <w:proofErr w:type="spellEnd"/>
      <w:r>
        <w:rPr>
          <w:color w:val="CC7832"/>
        </w:rPr>
        <w:t xml:space="preserve"> </w:t>
      </w:r>
      <w:proofErr w:type="spellStart"/>
      <w:r>
        <w:rPr>
          <w:color w:val="A9B7C6"/>
        </w:rPr>
        <w:t>sensorId</w:t>
      </w:r>
      <w:proofErr w:type="spellEnd"/>
      <w:r>
        <w:rPr>
          <w:color w:val="CC7832"/>
        </w:rPr>
        <w:t>,</w:t>
      </w:r>
      <w:r>
        <w:rPr>
          <w:color w:val="CC7832"/>
        </w:rPr>
        <w:br/>
        <w:t xml:space="preserve">                                          </w:t>
      </w:r>
      <w:r>
        <w:rPr>
          <w:color w:val="BBB529"/>
        </w:rPr>
        <w:t xml:space="preserve">@AuthenticationPrincipal </w:t>
      </w:r>
      <w:proofErr w:type="spellStart"/>
      <w:r>
        <w:rPr>
          <w:color w:val="A9B7C6"/>
        </w:rPr>
        <w:t>Jwt</w:t>
      </w:r>
      <w:proofErr w:type="spellEnd"/>
      <w:r>
        <w:rPr>
          <w:color w:val="A9B7C6"/>
        </w:rPr>
        <w:t xml:space="preserve"> </w:t>
      </w:r>
      <w:proofErr w:type="spellStart"/>
      <w:r>
        <w:rPr>
          <w:color w:val="A9B7C6"/>
        </w:rPr>
        <w:t>jwt</w:t>
      </w:r>
      <w:proofErr w:type="spellEnd"/>
      <w:r>
        <w:rPr>
          <w:color w:val="A9B7C6"/>
        </w:rPr>
        <w:t>){</w:t>
      </w:r>
      <w:r>
        <w:rPr>
          <w:color w:val="A9B7C6"/>
        </w:rPr>
        <w:br/>
      </w:r>
      <w:r>
        <w:rPr>
          <w:color w:val="A9B7C6"/>
        </w:rPr>
        <w:br/>
        <w:t xml:space="preserve">    </w:t>
      </w:r>
      <w:proofErr w:type="spellStart"/>
      <w:r>
        <w:rPr>
          <w:color w:val="CC7832"/>
        </w:rPr>
        <w:t>return</w:t>
      </w:r>
      <w:proofErr w:type="spellEnd"/>
      <w:r>
        <w:rPr>
          <w:color w:val="CC7832"/>
        </w:rPr>
        <w:t xml:space="preserve"> </w:t>
      </w:r>
      <w:proofErr w:type="spellStart"/>
      <w:r>
        <w:rPr>
          <w:color w:val="A9B7C6"/>
        </w:rPr>
        <w:t>ResponseEntity.</w:t>
      </w:r>
      <w:r>
        <w:rPr>
          <w:i/>
          <w:iCs/>
          <w:color w:val="A9B7C6"/>
        </w:rPr>
        <w:t>ok</w:t>
      </w:r>
      <w:proofErr w:type="spellEnd"/>
      <w:r>
        <w:rPr>
          <w:color w:val="A9B7C6"/>
        </w:rPr>
        <w:t>().body(</w:t>
      </w:r>
      <w:proofErr w:type="spellStart"/>
      <w:r>
        <w:rPr>
          <w:color w:val="9876AA"/>
        </w:rPr>
        <w:t>service</w:t>
      </w:r>
      <w:r>
        <w:rPr>
          <w:color w:val="A9B7C6"/>
        </w:rPr>
        <w:t>.getMinValue</w:t>
      </w:r>
      <w:proofErr w:type="spellEnd"/>
      <w:r>
        <w:rPr>
          <w:color w:val="A9B7C6"/>
        </w:rPr>
        <w:t>(</w:t>
      </w:r>
      <w:proofErr w:type="spellStart"/>
      <w:r>
        <w:rPr>
          <w:color w:val="A9B7C6"/>
        </w:rPr>
        <w:t>sensorId</w:t>
      </w:r>
      <w:proofErr w:type="spellEnd"/>
      <w:r>
        <w:rPr>
          <w:color w:val="CC7832"/>
        </w:rPr>
        <w:t xml:space="preserve">, </w:t>
      </w:r>
      <w:proofErr w:type="spellStart"/>
      <w:r>
        <w:rPr>
          <w:color w:val="A9B7C6"/>
        </w:rPr>
        <w:t>jwt</w:t>
      </w:r>
      <w:proofErr w:type="spellEnd"/>
      <w:r>
        <w:rPr>
          <w:color w:val="A9B7C6"/>
        </w:rPr>
        <w:t>))</w:t>
      </w:r>
      <w:r>
        <w:rPr>
          <w:color w:val="CC7832"/>
        </w:rPr>
        <w:t>;</w:t>
      </w:r>
      <w:r>
        <w:rPr>
          <w:color w:val="CC7832"/>
        </w:rPr>
        <w:br/>
      </w:r>
      <w:r>
        <w:rPr>
          <w:color w:val="A9B7C6"/>
        </w:rPr>
        <w:t>}</w:t>
      </w:r>
      <w:r>
        <w:rPr>
          <w:color w:val="A9B7C6"/>
        </w:rPr>
        <w:br/>
      </w:r>
      <w:r>
        <w:rPr>
          <w:color w:val="A9B7C6"/>
        </w:rPr>
        <w:br/>
      </w:r>
      <w:r>
        <w:rPr>
          <w:color w:val="BBB529"/>
        </w:rPr>
        <w:t>@GetMapping</w:t>
      </w:r>
      <w:r>
        <w:rPr>
          <w:color w:val="A9B7C6"/>
        </w:rPr>
        <w:t>(</w:t>
      </w:r>
      <w:r>
        <w:rPr>
          <w:color w:val="6A8759"/>
        </w:rPr>
        <w:t>"/{sensorId}/max"</w:t>
      </w:r>
      <w:r>
        <w:rPr>
          <w:color w:val="A9B7C6"/>
        </w:rPr>
        <w:t>)</w:t>
      </w:r>
      <w:r>
        <w:rPr>
          <w:color w:val="A9B7C6"/>
        </w:rPr>
        <w:br/>
      </w:r>
      <w:r>
        <w:rPr>
          <w:color w:val="CC7832"/>
        </w:rPr>
        <w:t xml:space="preserve">public </w:t>
      </w:r>
      <w:proofErr w:type="spellStart"/>
      <w:r>
        <w:rPr>
          <w:color w:val="A9B7C6"/>
        </w:rPr>
        <w:t>ResponseEntity</w:t>
      </w:r>
      <w:proofErr w:type="spellEnd"/>
      <w:r>
        <w:rPr>
          <w:color w:val="A9B7C6"/>
        </w:rPr>
        <w:t>&lt;</w:t>
      </w:r>
      <w:proofErr w:type="spellStart"/>
      <w:r>
        <w:rPr>
          <w:color w:val="A9B7C6"/>
        </w:rPr>
        <w:t>Double</w:t>
      </w:r>
      <w:proofErr w:type="spellEnd"/>
      <w:r>
        <w:rPr>
          <w:color w:val="A9B7C6"/>
        </w:rPr>
        <w:t xml:space="preserve">&gt; </w:t>
      </w:r>
      <w:proofErr w:type="spellStart"/>
      <w:r>
        <w:rPr>
          <w:color w:val="FFC66D"/>
        </w:rPr>
        <w:t>getMaxValue</w:t>
      </w:r>
      <w:proofErr w:type="spellEnd"/>
      <w:r>
        <w:rPr>
          <w:color w:val="A9B7C6"/>
        </w:rPr>
        <w:t>(</w:t>
      </w:r>
      <w:r>
        <w:rPr>
          <w:color w:val="BBB529"/>
        </w:rPr>
        <w:t>@PathVariable</w:t>
      </w:r>
      <w:r>
        <w:rPr>
          <w:color w:val="A9B7C6"/>
        </w:rPr>
        <w:t>(</w:t>
      </w:r>
      <w:r>
        <w:rPr>
          <w:color w:val="6A8759"/>
        </w:rPr>
        <w:t>"sensorId"</w:t>
      </w:r>
      <w:r>
        <w:rPr>
          <w:color w:val="A9B7C6"/>
        </w:rPr>
        <w:t xml:space="preserve">) </w:t>
      </w:r>
      <w:proofErr w:type="spellStart"/>
      <w:r>
        <w:rPr>
          <w:color w:val="CC7832"/>
        </w:rPr>
        <w:t>long</w:t>
      </w:r>
      <w:proofErr w:type="spellEnd"/>
      <w:r>
        <w:rPr>
          <w:color w:val="CC7832"/>
        </w:rPr>
        <w:t xml:space="preserve"> </w:t>
      </w:r>
      <w:proofErr w:type="spellStart"/>
      <w:r>
        <w:rPr>
          <w:color w:val="A9B7C6"/>
        </w:rPr>
        <w:t>sensorId</w:t>
      </w:r>
      <w:proofErr w:type="spellEnd"/>
      <w:r>
        <w:rPr>
          <w:color w:val="CC7832"/>
        </w:rPr>
        <w:t>,</w:t>
      </w:r>
      <w:r>
        <w:rPr>
          <w:color w:val="CC7832"/>
        </w:rPr>
        <w:br/>
        <w:t xml:space="preserve">                                          </w:t>
      </w:r>
      <w:r>
        <w:rPr>
          <w:color w:val="BBB529"/>
        </w:rPr>
        <w:t xml:space="preserve">@AuthenticationPrincipal </w:t>
      </w:r>
      <w:proofErr w:type="spellStart"/>
      <w:r>
        <w:rPr>
          <w:color w:val="A9B7C6"/>
        </w:rPr>
        <w:t>Jwt</w:t>
      </w:r>
      <w:proofErr w:type="spellEnd"/>
      <w:r>
        <w:rPr>
          <w:color w:val="A9B7C6"/>
        </w:rPr>
        <w:t xml:space="preserve"> </w:t>
      </w:r>
      <w:proofErr w:type="spellStart"/>
      <w:r>
        <w:rPr>
          <w:color w:val="A9B7C6"/>
        </w:rPr>
        <w:t>jwt</w:t>
      </w:r>
      <w:proofErr w:type="spellEnd"/>
      <w:r>
        <w:rPr>
          <w:color w:val="A9B7C6"/>
        </w:rPr>
        <w:t xml:space="preserve">) </w:t>
      </w:r>
      <w:r>
        <w:rPr>
          <w:color w:val="A9B7C6"/>
        </w:rPr>
        <w:lastRenderedPageBreak/>
        <w:t>{</w:t>
      </w:r>
      <w:r>
        <w:rPr>
          <w:color w:val="A9B7C6"/>
        </w:rPr>
        <w:br/>
      </w:r>
      <w:r>
        <w:rPr>
          <w:color w:val="A9B7C6"/>
        </w:rPr>
        <w:br/>
        <w:t xml:space="preserve">    </w:t>
      </w:r>
      <w:proofErr w:type="spellStart"/>
      <w:r>
        <w:rPr>
          <w:color w:val="CC7832"/>
        </w:rPr>
        <w:t>return</w:t>
      </w:r>
      <w:proofErr w:type="spellEnd"/>
      <w:r>
        <w:rPr>
          <w:color w:val="CC7832"/>
        </w:rPr>
        <w:t xml:space="preserve"> </w:t>
      </w:r>
      <w:proofErr w:type="spellStart"/>
      <w:r>
        <w:rPr>
          <w:color w:val="A9B7C6"/>
        </w:rPr>
        <w:t>ResponseEntity.</w:t>
      </w:r>
      <w:r>
        <w:rPr>
          <w:i/>
          <w:iCs/>
          <w:color w:val="A9B7C6"/>
        </w:rPr>
        <w:t>ok</w:t>
      </w:r>
      <w:proofErr w:type="spellEnd"/>
      <w:r>
        <w:rPr>
          <w:color w:val="A9B7C6"/>
        </w:rPr>
        <w:t>().body(</w:t>
      </w:r>
      <w:proofErr w:type="spellStart"/>
      <w:r>
        <w:rPr>
          <w:color w:val="9876AA"/>
        </w:rPr>
        <w:t>service</w:t>
      </w:r>
      <w:r>
        <w:rPr>
          <w:color w:val="A9B7C6"/>
        </w:rPr>
        <w:t>.getMaxValue</w:t>
      </w:r>
      <w:proofErr w:type="spellEnd"/>
      <w:r>
        <w:rPr>
          <w:color w:val="A9B7C6"/>
        </w:rPr>
        <w:t>(</w:t>
      </w:r>
      <w:proofErr w:type="spellStart"/>
      <w:r>
        <w:rPr>
          <w:color w:val="A9B7C6"/>
        </w:rPr>
        <w:t>sensorId</w:t>
      </w:r>
      <w:proofErr w:type="spellEnd"/>
      <w:r>
        <w:rPr>
          <w:color w:val="CC7832"/>
        </w:rPr>
        <w:t xml:space="preserve">, </w:t>
      </w:r>
      <w:proofErr w:type="spellStart"/>
      <w:r>
        <w:rPr>
          <w:color w:val="A9B7C6"/>
        </w:rPr>
        <w:t>jwt</w:t>
      </w:r>
      <w:proofErr w:type="spellEnd"/>
      <w:r>
        <w:rPr>
          <w:color w:val="A9B7C6"/>
        </w:rPr>
        <w:t>))</w:t>
      </w:r>
      <w:r>
        <w:rPr>
          <w:color w:val="CC7832"/>
        </w:rPr>
        <w:t>;</w:t>
      </w:r>
      <w:r>
        <w:rPr>
          <w:color w:val="CC7832"/>
        </w:rPr>
        <w:br/>
      </w:r>
      <w:r>
        <w:rPr>
          <w:color w:val="A9B7C6"/>
        </w:rPr>
        <w:t>}</w:t>
      </w:r>
      <w:r>
        <w:rPr>
          <w:color w:val="A9B7C6"/>
        </w:rPr>
        <w:br/>
      </w:r>
      <w:r>
        <w:rPr>
          <w:color w:val="A9B7C6"/>
        </w:rPr>
        <w:br/>
      </w:r>
      <w:r>
        <w:rPr>
          <w:color w:val="BBB529"/>
        </w:rPr>
        <w:t>@PutMapping</w:t>
      </w:r>
      <w:r>
        <w:rPr>
          <w:color w:val="A9B7C6"/>
        </w:rPr>
        <w:t>(</w:t>
      </w:r>
      <w:r>
        <w:rPr>
          <w:color w:val="6A8759"/>
        </w:rPr>
        <w:t>"/triggerDataMigration"</w:t>
      </w:r>
      <w:r>
        <w:rPr>
          <w:color w:val="A9B7C6"/>
        </w:rPr>
        <w:t>)</w:t>
      </w:r>
      <w:r>
        <w:rPr>
          <w:color w:val="A9B7C6"/>
        </w:rPr>
        <w:br/>
      </w:r>
      <w:r>
        <w:rPr>
          <w:color w:val="CC7832"/>
        </w:rPr>
        <w:t xml:space="preserve">public </w:t>
      </w:r>
      <w:proofErr w:type="spellStart"/>
      <w:r>
        <w:rPr>
          <w:color w:val="A9B7C6"/>
        </w:rPr>
        <w:t>ResponseEntity</w:t>
      </w:r>
      <w:proofErr w:type="spellEnd"/>
      <w:r>
        <w:rPr>
          <w:color w:val="A9B7C6"/>
        </w:rPr>
        <w:t>&lt;</w:t>
      </w:r>
      <w:proofErr w:type="spellStart"/>
      <w:r>
        <w:rPr>
          <w:color w:val="A9B7C6"/>
        </w:rPr>
        <w:t>String</w:t>
      </w:r>
      <w:proofErr w:type="spellEnd"/>
      <w:r>
        <w:rPr>
          <w:color w:val="A9B7C6"/>
        </w:rPr>
        <w:t xml:space="preserve">&gt; </w:t>
      </w:r>
      <w:proofErr w:type="spellStart"/>
      <w:r>
        <w:rPr>
          <w:color w:val="FFC66D"/>
        </w:rPr>
        <w:t>callDataMigration</w:t>
      </w:r>
      <w:proofErr w:type="spellEnd"/>
      <w:r>
        <w:rPr>
          <w:color w:val="A9B7C6"/>
        </w:rPr>
        <w:t>() {</w:t>
      </w:r>
      <w:r>
        <w:rPr>
          <w:color w:val="A9B7C6"/>
        </w:rPr>
        <w:br/>
        <w:t xml:space="preserve">    </w:t>
      </w:r>
      <w:proofErr w:type="spellStart"/>
      <w:r>
        <w:rPr>
          <w:color w:val="9876AA"/>
        </w:rPr>
        <w:t>service</w:t>
      </w:r>
      <w:r>
        <w:rPr>
          <w:color w:val="A9B7C6"/>
        </w:rPr>
        <w:t>.migrateData</w:t>
      </w:r>
      <w:proofErr w:type="spellEnd"/>
      <w:r>
        <w:rPr>
          <w:color w:val="A9B7C6"/>
        </w:rPr>
        <w:t>()</w:t>
      </w:r>
      <w:r>
        <w:rPr>
          <w:color w:val="CC7832"/>
        </w:rPr>
        <w:t>;</w:t>
      </w:r>
      <w:r>
        <w:rPr>
          <w:color w:val="CC7832"/>
        </w:rPr>
        <w:br/>
      </w:r>
      <w:r>
        <w:rPr>
          <w:color w:val="CC7832"/>
        </w:rPr>
        <w:br/>
        <w:t xml:space="preserve">    </w:t>
      </w:r>
      <w:proofErr w:type="spellStart"/>
      <w:r>
        <w:rPr>
          <w:color w:val="CC7832"/>
        </w:rPr>
        <w:t>return</w:t>
      </w:r>
      <w:proofErr w:type="spellEnd"/>
      <w:r>
        <w:rPr>
          <w:color w:val="CC7832"/>
        </w:rPr>
        <w:t xml:space="preserve"> </w:t>
      </w:r>
      <w:proofErr w:type="spellStart"/>
      <w:r>
        <w:rPr>
          <w:color w:val="A9B7C6"/>
        </w:rPr>
        <w:t>ResponseEntity.</w:t>
      </w:r>
      <w:r>
        <w:rPr>
          <w:i/>
          <w:iCs/>
          <w:color w:val="A9B7C6"/>
        </w:rPr>
        <w:t>ok</w:t>
      </w:r>
      <w:proofErr w:type="spellEnd"/>
      <w:r>
        <w:rPr>
          <w:color w:val="A9B7C6"/>
        </w:rPr>
        <w:t>().body(</w:t>
      </w:r>
      <w:r>
        <w:rPr>
          <w:color w:val="6A8759"/>
        </w:rPr>
        <w:t xml:space="preserve">"Data </w:t>
      </w:r>
      <w:proofErr w:type="spellStart"/>
      <w:r>
        <w:rPr>
          <w:color w:val="6A8759"/>
        </w:rPr>
        <w:t>has</w:t>
      </w:r>
      <w:proofErr w:type="spellEnd"/>
      <w:r>
        <w:rPr>
          <w:color w:val="6A8759"/>
        </w:rPr>
        <w:t xml:space="preserve"> </w:t>
      </w:r>
      <w:proofErr w:type="spellStart"/>
      <w:r>
        <w:rPr>
          <w:color w:val="6A8759"/>
        </w:rPr>
        <w:t>been</w:t>
      </w:r>
      <w:proofErr w:type="spellEnd"/>
      <w:r>
        <w:rPr>
          <w:color w:val="6A8759"/>
        </w:rPr>
        <w:t xml:space="preserve"> </w:t>
      </w:r>
      <w:proofErr w:type="spellStart"/>
      <w:r>
        <w:rPr>
          <w:color w:val="6A8759"/>
        </w:rPr>
        <w:t>migrated</w:t>
      </w:r>
      <w:proofErr w:type="spellEnd"/>
      <w:r>
        <w:rPr>
          <w:color w:val="6A8759"/>
        </w:rPr>
        <w:t xml:space="preserve"> </w:t>
      </w:r>
      <w:proofErr w:type="spellStart"/>
      <w:r>
        <w:rPr>
          <w:color w:val="6A8759"/>
        </w:rPr>
        <w:t>successfully</w:t>
      </w:r>
      <w:proofErr w:type="spellEnd"/>
      <w:r>
        <w:rPr>
          <w:color w:val="6A8759"/>
        </w:rPr>
        <w:t>."</w:t>
      </w:r>
      <w:r>
        <w:rPr>
          <w:color w:val="A9B7C6"/>
        </w:rPr>
        <w:t>)</w:t>
      </w:r>
      <w:r>
        <w:rPr>
          <w:color w:val="CC7832"/>
        </w:rPr>
        <w:t>;</w:t>
      </w:r>
      <w:r>
        <w:rPr>
          <w:color w:val="CC7832"/>
        </w:rPr>
        <w:br/>
      </w:r>
      <w:r>
        <w:rPr>
          <w:color w:val="A9B7C6"/>
        </w:rPr>
        <w:t>}</w:t>
      </w:r>
      <w:r>
        <w:rPr>
          <w:color w:val="A9B7C6"/>
        </w:rPr>
        <w:br/>
      </w:r>
      <w:r>
        <w:rPr>
          <w:color w:val="A9B7C6"/>
        </w:rPr>
        <w:br/>
      </w:r>
      <w:r>
        <w:rPr>
          <w:color w:val="BBB529"/>
        </w:rPr>
        <w:t>@PutMapping</w:t>
      </w:r>
      <w:r>
        <w:rPr>
          <w:color w:val="A9B7C6"/>
        </w:rPr>
        <w:t>(</w:t>
      </w:r>
      <w:r>
        <w:rPr>
          <w:color w:val="6A8759"/>
        </w:rPr>
        <w:t>"/insertTime"</w:t>
      </w:r>
      <w:r>
        <w:rPr>
          <w:color w:val="A9B7C6"/>
        </w:rPr>
        <w:t>)</w:t>
      </w:r>
      <w:r>
        <w:rPr>
          <w:color w:val="A9B7C6"/>
        </w:rPr>
        <w:br/>
      </w:r>
      <w:r>
        <w:rPr>
          <w:color w:val="CC7832"/>
        </w:rPr>
        <w:t xml:space="preserve">public </w:t>
      </w:r>
      <w:proofErr w:type="spellStart"/>
      <w:r>
        <w:rPr>
          <w:color w:val="A9B7C6"/>
        </w:rPr>
        <w:t>ResponseEntity</w:t>
      </w:r>
      <w:proofErr w:type="spellEnd"/>
      <w:r>
        <w:rPr>
          <w:color w:val="A9B7C6"/>
        </w:rPr>
        <w:t>&lt;</w:t>
      </w:r>
      <w:proofErr w:type="spellStart"/>
      <w:r>
        <w:rPr>
          <w:color w:val="A9B7C6"/>
        </w:rPr>
        <w:t>String</w:t>
      </w:r>
      <w:proofErr w:type="spellEnd"/>
      <w:r>
        <w:rPr>
          <w:color w:val="A9B7C6"/>
        </w:rPr>
        <w:t xml:space="preserve">&gt; </w:t>
      </w:r>
      <w:proofErr w:type="spellStart"/>
      <w:r>
        <w:rPr>
          <w:color w:val="FFC66D"/>
        </w:rPr>
        <w:t>callInsertTime</w:t>
      </w:r>
      <w:proofErr w:type="spellEnd"/>
      <w:r>
        <w:rPr>
          <w:color w:val="A9B7C6"/>
        </w:rPr>
        <w:t>() {</w:t>
      </w:r>
      <w:r>
        <w:rPr>
          <w:color w:val="A9B7C6"/>
        </w:rPr>
        <w:br/>
        <w:t xml:space="preserve">    </w:t>
      </w:r>
      <w:proofErr w:type="spellStart"/>
      <w:r>
        <w:rPr>
          <w:color w:val="9876AA"/>
        </w:rPr>
        <w:t>service</w:t>
      </w:r>
      <w:r>
        <w:rPr>
          <w:color w:val="A9B7C6"/>
        </w:rPr>
        <w:t>.insertTime</w:t>
      </w:r>
      <w:proofErr w:type="spellEnd"/>
      <w:r>
        <w:rPr>
          <w:color w:val="A9B7C6"/>
        </w:rPr>
        <w:t>()</w:t>
      </w:r>
      <w:r>
        <w:rPr>
          <w:color w:val="CC7832"/>
        </w:rPr>
        <w:t>;</w:t>
      </w:r>
      <w:r>
        <w:rPr>
          <w:color w:val="CC7832"/>
        </w:rPr>
        <w:br/>
      </w:r>
      <w:r>
        <w:rPr>
          <w:color w:val="CC7832"/>
        </w:rPr>
        <w:br/>
        <w:t xml:space="preserve">    </w:t>
      </w:r>
      <w:proofErr w:type="spellStart"/>
      <w:r>
        <w:rPr>
          <w:color w:val="CC7832"/>
        </w:rPr>
        <w:t>return</w:t>
      </w:r>
      <w:proofErr w:type="spellEnd"/>
      <w:r>
        <w:rPr>
          <w:color w:val="CC7832"/>
        </w:rPr>
        <w:t xml:space="preserve"> </w:t>
      </w:r>
      <w:proofErr w:type="spellStart"/>
      <w:r>
        <w:rPr>
          <w:color w:val="A9B7C6"/>
        </w:rPr>
        <w:t>ResponseEntity.</w:t>
      </w:r>
      <w:r>
        <w:rPr>
          <w:i/>
          <w:iCs/>
          <w:color w:val="A9B7C6"/>
        </w:rPr>
        <w:t>ok</w:t>
      </w:r>
      <w:proofErr w:type="spellEnd"/>
      <w:r>
        <w:rPr>
          <w:color w:val="A9B7C6"/>
        </w:rPr>
        <w:t>().body(</w:t>
      </w:r>
      <w:r>
        <w:rPr>
          <w:color w:val="6A8759"/>
        </w:rPr>
        <w:t xml:space="preserve">"Time </w:t>
      </w:r>
      <w:proofErr w:type="spellStart"/>
      <w:r>
        <w:rPr>
          <w:color w:val="6A8759"/>
        </w:rPr>
        <w:t>has</w:t>
      </w:r>
      <w:proofErr w:type="spellEnd"/>
      <w:r>
        <w:rPr>
          <w:color w:val="6A8759"/>
        </w:rPr>
        <w:t xml:space="preserve"> </w:t>
      </w:r>
      <w:proofErr w:type="spellStart"/>
      <w:r>
        <w:rPr>
          <w:color w:val="6A8759"/>
        </w:rPr>
        <w:t>been</w:t>
      </w:r>
      <w:proofErr w:type="spellEnd"/>
      <w:r>
        <w:rPr>
          <w:color w:val="6A8759"/>
        </w:rPr>
        <w:t xml:space="preserve"> </w:t>
      </w:r>
      <w:proofErr w:type="spellStart"/>
      <w:r>
        <w:rPr>
          <w:color w:val="6A8759"/>
        </w:rPr>
        <w:t>inserted</w:t>
      </w:r>
      <w:proofErr w:type="spellEnd"/>
      <w:r>
        <w:rPr>
          <w:color w:val="6A8759"/>
        </w:rPr>
        <w:t xml:space="preserve"> </w:t>
      </w:r>
      <w:proofErr w:type="spellStart"/>
      <w:r>
        <w:rPr>
          <w:color w:val="6A8759"/>
        </w:rPr>
        <w:t>successfully</w:t>
      </w:r>
      <w:proofErr w:type="spellEnd"/>
      <w:r>
        <w:rPr>
          <w:color w:val="6A8759"/>
        </w:rPr>
        <w:t>."</w:t>
      </w:r>
      <w:r>
        <w:rPr>
          <w:color w:val="A9B7C6"/>
        </w:rPr>
        <w:t>)</w:t>
      </w:r>
      <w:r>
        <w:rPr>
          <w:color w:val="CC7832"/>
        </w:rPr>
        <w:t>;</w:t>
      </w:r>
      <w:r>
        <w:rPr>
          <w:color w:val="CC7832"/>
        </w:rPr>
        <w:br/>
      </w:r>
      <w:r>
        <w:rPr>
          <w:color w:val="A9B7C6"/>
        </w:rPr>
        <w:t>}</w:t>
      </w:r>
    </w:p>
    <w:p w14:paraId="54028889" w14:textId="77777777" w:rsidR="00401FA3" w:rsidRDefault="00401FA3" w:rsidP="00401FA3">
      <w:pPr>
        <w:rPr>
          <w:rFonts w:ascii="Times New Roman" w:hAnsi="Times New Roman" w:cs="Times New Roman"/>
          <w:sz w:val="24"/>
          <w:szCs w:val="24"/>
        </w:rPr>
      </w:pPr>
    </w:p>
    <w:p w14:paraId="003CCFC2" w14:textId="77777777" w:rsidR="00401FA3" w:rsidRPr="00E92FA2" w:rsidRDefault="00401FA3" w:rsidP="00401FA3">
      <w:pPr>
        <w:pStyle w:val="Heading3"/>
        <w:rPr>
          <w:rFonts w:ascii="Times New Roman" w:hAnsi="Times New Roman" w:cs="Times New Roman"/>
        </w:rPr>
      </w:pPr>
      <w:bookmarkStart w:id="65" w:name="_Toc106396826"/>
      <w:r w:rsidRPr="00E92FA2">
        <w:rPr>
          <w:rFonts w:ascii="Times New Roman" w:hAnsi="Times New Roman" w:cs="Times New Roman"/>
        </w:rPr>
        <w:t>III.5.6. Microserviciul ML</w:t>
      </w:r>
      <w:bookmarkEnd w:id="65"/>
    </w:p>
    <w:p w14:paraId="37FAECBD" w14:textId="197CD026" w:rsidR="00401FA3" w:rsidRPr="00335252" w:rsidRDefault="00401FA3" w:rsidP="00401FA3">
      <w:pPr>
        <w:rPr>
          <w:rFonts w:ascii="Times New Roman" w:hAnsi="Times New Roman" w:cs="Times New Roman"/>
          <w:sz w:val="24"/>
          <w:szCs w:val="24"/>
        </w:rPr>
      </w:pPr>
      <w:r w:rsidRPr="00335252">
        <w:rPr>
          <w:rFonts w:ascii="Times New Roman" w:hAnsi="Times New Roman" w:cs="Times New Roman"/>
          <w:sz w:val="24"/>
          <w:szCs w:val="24"/>
        </w:rPr>
        <w:tab/>
        <w:t xml:space="preserve">Pe lângă serviciile de OLTP și </w:t>
      </w:r>
      <w:r w:rsidRPr="009C7996">
        <w:rPr>
          <w:rFonts w:ascii="Times New Roman" w:hAnsi="Times New Roman" w:cs="Times New Roman"/>
          <w:i/>
          <w:iCs/>
          <w:sz w:val="24"/>
          <w:szCs w:val="24"/>
        </w:rPr>
        <w:t>Data Warehouse</w:t>
      </w:r>
      <w:r w:rsidRPr="00335252">
        <w:rPr>
          <w:rFonts w:ascii="Times New Roman" w:hAnsi="Times New Roman" w:cs="Times New Roman"/>
          <w:sz w:val="24"/>
          <w:szCs w:val="24"/>
        </w:rPr>
        <w:t>, mai sunt prezente și cele de ML și inferență care sunt într-o strânsă legătur</w:t>
      </w:r>
      <w:r w:rsidR="00D90613">
        <w:rPr>
          <w:rFonts w:ascii="Times New Roman" w:hAnsi="Times New Roman" w:cs="Times New Roman"/>
          <w:sz w:val="24"/>
          <w:szCs w:val="24"/>
        </w:rPr>
        <w:t>ă</w:t>
      </w:r>
      <w:r w:rsidRPr="00335252">
        <w:rPr>
          <w:rFonts w:ascii="Times New Roman" w:hAnsi="Times New Roman" w:cs="Times New Roman"/>
          <w:sz w:val="24"/>
          <w:szCs w:val="24"/>
        </w:rPr>
        <w:t xml:space="preserve">. </w:t>
      </w:r>
    </w:p>
    <w:p w14:paraId="3058EF65" w14:textId="590F8F63" w:rsidR="00401FA3" w:rsidRDefault="00401FA3" w:rsidP="00401FA3">
      <w:pPr>
        <w:ind w:firstLine="708"/>
        <w:rPr>
          <w:rFonts w:ascii="Times New Roman" w:hAnsi="Times New Roman" w:cs="Times New Roman"/>
          <w:sz w:val="24"/>
          <w:szCs w:val="24"/>
        </w:rPr>
      </w:pPr>
      <w:r w:rsidRPr="00335252">
        <w:rPr>
          <w:rFonts w:ascii="Times New Roman" w:hAnsi="Times New Roman" w:cs="Times New Roman"/>
          <w:sz w:val="24"/>
          <w:szCs w:val="24"/>
        </w:rPr>
        <w:t xml:space="preserve">Serviciul ML este dezvoltat folosind Spring Boot și este disponibil la calea </w:t>
      </w:r>
      <w:r w:rsidRPr="00335252">
        <w:rPr>
          <w:rFonts w:ascii="Times New Roman" w:hAnsi="Times New Roman" w:cs="Times New Roman"/>
          <w:i/>
          <w:iCs/>
          <w:sz w:val="24"/>
          <w:szCs w:val="24"/>
        </w:rPr>
        <w:t>nn</w:t>
      </w:r>
      <w:r w:rsidRPr="00335252">
        <w:rPr>
          <w:rFonts w:ascii="Times New Roman" w:hAnsi="Times New Roman" w:cs="Times New Roman"/>
          <w:sz w:val="24"/>
          <w:szCs w:val="24"/>
        </w:rPr>
        <w:t xml:space="preserve">, fiind de asemenea și client de Eureka ce îi permite Cloud Gateway-ului să ruteze cererea prin rezolvare la </w:t>
      </w:r>
      <w:r w:rsidRPr="009C7996">
        <w:rPr>
          <w:rFonts w:ascii="Times New Roman" w:hAnsi="Times New Roman" w:cs="Times New Roman"/>
          <w:i/>
          <w:iCs/>
          <w:sz w:val="24"/>
          <w:szCs w:val="24"/>
        </w:rPr>
        <w:t>run-time</w:t>
      </w:r>
      <w:r w:rsidRPr="00335252">
        <w:rPr>
          <w:rFonts w:ascii="Times New Roman" w:hAnsi="Times New Roman" w:cs="Times New Roman"/>
          <w:sz w:val="24"/>
          <w:szCs w:val="24"/>
        </w:rPr>
        <w:t xml:space="preserve"> a URL-ului. Alte aspecte notabile sunt folosirea </w:t>
      </w:r>
      <w:r w:rsidRPr="009C7996">
        <w:rPr>
          <w:rFonts w:ascii="Times New Roman" w:hAnsi="Times New Roman" w:cs="Times New Roman"/>
          <w:i/>
          <w:iCs/>
          <w:sz w:val="24"/>
          <w:szCs w:val="24"/>
        </w:rPr>
        <w:t>starter</w:t>
      </w:r>
      <w:r w:rsidRPr="00335252">
        <w:rPr>
          <w:rFonts w:ascii="Times New Roman" w:hAnsi="Times New Roman" w:cs="Times New Roman"/>
          <w:sz w:val="24"/>
          <w:szCs w:val="24"/>
        </w:rPr>
        <w:t xml:space="preserve">-ului OAuth 2 Resource Server pentru a valida JWT-urile cu scopul autorizării și autentificării cererilor, rezolvarea proprietăților la </w:t>
      </w:r>
      <w:r w:rsidRPr="009C7996">
        <w:rPr>
          <w:rFonts w:ascii="Times New Roman" w:hAnsi="Times New Roman" w:cs="Times New Roman"/>
          <w:i/>
          <w:iCs/>
          <w:sz w:val="24"/>
          <w:szCs w:val="24"/>
        </w:rPr>
        <w:t>run-time</w:t>
      </w:r>
      <w:r w:rsidRPr="00335252">
        <w:rPr>
          <w:rFonts w:ascii="Times New Roman" w:hAnsi="Times New Roman" w:cs="Times New Roman"/>
          <w:sz w:val="24"/>
          <w:szCs w:val="24"/>
        </w:rPr>
        <w:t xml:space="preserve"> prin Spring Cloud Config</w:t>
      </w:r>
      <w:r>
        <w:rPr>
          <w:rFonts w:ascii="Times New Roman" w:hAnsi="Times New Roman" w:cs="Times New Roman"/>
          <w:sz w:val="24"/>
          <w:szCs w:val="24"/>
        </w:rPr>
        <w:t xml:space="preserve">. De asemenea, </w:t>
      </w:r>
      <w:r w:rsidRPr="00335252">
        <w:rPr>
          <w:rFonts w:ascii="Times New Roman" w:hAnsi="Times New Roman" w:cs="Times New Roman"/>
          <w:sz w:val="24"/>
          <w:szCs w:val="24"/>
        </w:rPr>
        <w:t>stratu</w:t>
      </w:r>
      <w:r>
        <w:rPr>
          <w:rFonts w:ascii="Times New Roman" w:hAnsi="Times New Roman" w:cs="Times New Roman"/>
          <w:sz w:val="24"/>
          <w:szCs w:val="24"/>
        </w:rPr>
        <w:t>l</w:t>
      </w:r>
      <w:r w:rsidRPr="00335252">
        <w:rPr>
          <w:rFonts w:ascii="Times New Roman" w:hAnsi="Times New Roman" w:cs="Times New Roman"/>
          <w:sz w:val="24"/>
          <w:szCs w:val="24"/>
        </w:rPr>
        <w:t xml:space="preserve"> de </w:t>
      </w:r>
      <w:r w:rsidR="000D0BC8">
        <w:rPr>
          <w:rFonts w:ascii="Times New Roman" w:hAnsi="Times New Roman" w:cs="Times New Roman"/>
          <w:sz w:val="24"/>
          <w:szCs w:val="24"/>
        </w:rPr>
        <w:t>abstractizare</w:t>
      </w:r>
      <w:r w:rsidRPr="00335252">
        <w:rPr>
          <w:rFonts w:ascii="Times New Roman" w:hAnsi="Times New Roman" w:cs="Times New Roman"/>
          <w:sz w:val="24"/>
          <w:szCs w:val="24"/>
        </w:rPr>
        <w:t xml:space="preserve"> a </w:t>
      </w:r>
      <w:r w:rsidRPr="009C7996">
        <w:rPr>
          <w:rFonts w:ascii="Times New Roman" w:hAnsi="Times New Roman" w:cs="Times New Roman"/>
          <w:i/>
          <w:iCs/>
          <w:sz w:val="24"/>
          <w:szCs w:val="24"/>
        </w:rPr>
        <w:t>cache</w:t>
      </w:r>
      <w:r w:rsidRPr="00335252">
        <w:rPr>
          <w:rFonts w:ascii="Times New Roman" w:hAnsi="Times New Roman" w:cs="Times New Roman"/>
          <w:sz w:val="24"/>
          <w:szCs w:val="24"/>
        </w:rPr>
        <w:t xml:space="preserve">-ului împreună cu implementarea Caffeine </w:t>
      </w:r>
      <w:r>
        <w:rPr>
          <w:rFonts w:ascii="Times New Roman" w:hAnsi="Times New Roman" w:cs="Times New Roman"/>
          <w:sz w:val="24"/>
          <w:szCs w:val="24"/>
        </w:rPr>
        <w:t xml:space="preserve">sunt folosite </w:t>
      </w:r>
      <w:r w:rsidRPr="00335252">
        <w:rPr>
          <w:rFonts w:ascii="Times New Roman" w:hAnsi="Times New Roman" w:cs="Times New Roman"/>
          <w:sz w:val="24"/>
          <w:szCs w:val="24"/>
        </w:rPr>
        <w:t>pentru a îmbunătăți performanța</w:t>
      </w:r>
      <w:r>
        <w:rPr>
          <w:rFonts w:ascii="Times New Roman" w:hAnsi="Times New Roman" w:cs="Times New Roman"/>
          <w:sz w:val="24"/>
          <w:szCs w:val="24"/>
        </w:rPr>
        <w:t>. I</w:t>
      </w:r>
      <w:r w:rsidRPr="00335252">
        <w:rPr>
          <w:rFonts w:ascii="Times New Roman" w:hAnsi="Times New Roman" w:cs="Times New Roman"/>
          <w:sz w:val="24"/>
          <w:szCs w:val="24"/>
        </w:rPr>
        <w:t xml:space="preserve">ncluderea Spring Data </w:t>
      </w:r>
      <w:r>
        <w:rPr>
          <w:rFonts w:ascii="Times New Roman" w:hAnsi="Times New Roman" w:cs="Times New Roman"/>
          <w:sz w:val="24"/>
          <w:szCs w:val="24"/>
        </w:rPr>
        <w:t xml:space="preserve">este folosită </w:t>
      </w:r>
      <w:r w:rsidRPr="00335252">
        <w:rPr>
          <w:rFonts w:ascii="Times New Roman" w:hAnsi="Times New Roman" w:cs="Times New Roman"/>
          <w:sz w:val="24"/>
          <w:szCs w:val="24"/>
        </w:rPr>
        <w:t xml:space="preserve">pentru a facilita accesul la baza de date. Persistența este oferită de o instanță de Oracle Express Edition 21c, partajată cu seviciul </w:t>
      </w:r>
      <w:r w:rsidRPr="009C7996">
        <w:rPr>
          <w:rFonts w:ascii="Times New Roman" w:hAnsi="Times New Roman" w:cs="Times New Roman"/>
          <w:i/>
          <w:iCs/>
          <w:sz w:val="24"/>
          <w:szCs w:val="24"/>
        </w:rPr>
        <w:t>Data Warehouse</w:t>
      </w:r>
      <w:r w:rsidRPr="00335252">
        <w:rPr>
          <w:rFonts w:ascii="Times New Roman" w:hAnsi="Times New Roman" w:cs="Times New Roman"/>
          <w:sz w:val="24"/>
          <w:szCs w:val="24"/>
        </w:rPr>
        <w:t xml:space="preserve"> pentru a accesa datele formatate conform diagramei stea. Serviciul expune un singur </w:t>
      </w:r>
      <w:r w:rsidRPr="009C7996">
        <w:rPr>
          <w:rFonts w:ascii="Times New Roman" w:hAnsi="Times New Roman" w:cs="Times New Roman"/>
          <w:i/>
          <w:iCs/>
          <w:sz w:val="24"/>
          <w:szCs w:val="24"/>
        </w:rPr>
        <w:t>endpoint</w:t>
      </w:r>
      <w:r>
        <w:rPr>
          <w:rFonts w:ascii="Times New Roman" w:hAnsi="Times New Roman" w:cs="Times New Roman"/>
          <w:i/>
          <w:iCs/>
          <w:sz w:val="24"/>
          <w:szCs w:val="24"/>
        </w:rPr>
        <w:t>,</w:t>
      </w:r>
      <w:r w:rsidRPr="00335252">
        <w:rPr>
          <w:rFonts w:ascii="Times New Roman" w:hAnsi="Times New Roman" w:cs="Times New Roman"/>
          <w:sz w:val="24"/>
          <w:szCs w:val="24"/>
        </w:rPr>
        <w:t xml:space="preserve"> </w:t>
      </w:r>
      <w:r w:rsidRPr="00335252">
        <w:rPr>
          <w:rFonts w:ascii="Times New Roman" w:hAnsi="Times New Roman" w:cs="Times New Roman"/>
          <w:i/>
          <w:iCs/>
          <w:sz w:val="24"/>
          <w:szCs w:val="24"/>
        </w:rPr>
        <w:t>predict</w:t>
      </w:r>
      <w:r w:rsidRPr="00335252">
        <w:rPr>
          <w:rFonts w:ascii="Times New Roman" w:hAnsi="Times New Roman" w:cs="Times New Roman"/>
          <w:sz w:val="24"/>
          <w:szCs w:val="24"/>
        </w:rPr>
        <w:t xml:space="preserve">, primind ca variabilă a căii ID-ul senzorului pentru care să fie făcută inferența. La nivelul serviciului, acesta verifică existența unui senzor cu acel ID, apoi selectează din baza de date înregistrări aferente senzorului pe ultimele 24 de ore. Acestea sunt apoi formatate ca matrice cu două coloane, oră și valoare și </w:t>
      </w:r>
      <w:r>
        <w:rPr>
          <w:rFonts w:ascii="Times New Roman" w:hAnsi="Times New Roman" w:cs="Times New Roman"/>
          <w:sz w:val="24"/>
          <w:szCs w:val="24"/>
        </w:rPr>
        <w:t xml:space="preserve">apoi </w:t>
      </w:r>
      <w:r w:rsidRPr="00335252">
        <w:rPr>
          <w:rFonts w:ascii="Times New Roman" w:hAnsi="Times New Roman" w:cs="Times New Roman"/>
          <w:sz w:val="24"/>
          <w:szCs w:val="24"/>
        </w:rPr>
        <w:t xml:space="preserve">trimise către serviciul de Inferență, prin intermediul unui client Feign. Acest client permite un stil declarativ în folosirea de client REST, abstractizând detaliile ce țin de implementare. </w:t>
      </w:r>
    </w:p>
    <w:p w14:paraId="44FCAECB" w14:textId="09D03448" w:rsidR="000D0BC8" w:rsidRPr="00335252" w:rsidRDefault="000D0BC8" w:rsidP="000D0BC8">
      <w:pPr>
        <w:ind w:firstLine="708"/>
        <w:rPr>
          <w:rFonts w:ascii="Times New Roman" w:hAnsi="Times New Roman" w:cs="Times New Roman"/>
          <w:sz w:val="24"/>
          <w:szCs w:val="24"/>
        </w:rPr>
      </w:pPr>
      <w:r>
        <w:rPr>
          <w:rFonts w:ascii="Times New Roman" w:hAnsi="Times New Roman" w:cs="Times New Roman"/>
          <w:sz w:val="24"/>
          <w:szCs w:val="24"/>
        </w:rPr>
        <w:t xml:space="preserve">Următoarea secvență de cod definește clientul </w:t>
      </w:r>
      <w:r w:rsidRPr="003571D1">
        <w:rPr>
          <w:rFonts w:ascii="Times New Roman" w:hAnsi="Times New Roman" w:cs="Times New Roman"/>
          <w:i/>
          <w:iCs/>
          <w:sz w:val="24"/>
          <w:szCs w:val="24"/>
        </w:rPr>
        <w:t>Feign</w:t>
      </w:r>
      <w:r>
        <w:rPr>
          <w:rFonts w:ascii="Times New Roman" w:hAnsi="Times New Roman" w:cs="Times New Roman"/>
          <w:sz w:val="24"/>
          <w:szCs w:val="24"/>
        </w:rPr>
        <w:t xml:space="preserve"> </w:t>
      </w:r>
      <w:r w:rsidR="003571D1">
        <w:rPr>
          <w:rFonts w:ascii="Times New Roman" w:hAnsi="Times New Roman" w:cs="Times New Roman"/>
          <w:sz w:val="24"/>
          <w:szCs w:val="24"/>
        </w:rPr>
        <w:t xml:space="preserve">ce abstractizează comunicarea cu microserviciul </w:t>
      </w:r>
      <w:r w:rsidR="003571D1" w:rsidRPr="003571D1">
        <w:rPr>
          <w:rFonts w:ascii="Times New Roman" w:hAnsi="Times New Roman" w:cs="Times New Roman"/>
          <w:i/>
          <w:iCs/>
          <w:sz w:val="24"/>
          <w:szCs w:val="24"/>
        </w:rPr>
        <w:t>Flask</w:t>
      </w:r>
      <w:r w:rsidR="003571D1">
        <w:rPr>
          <w:rFonts w:ascii="Times New Roman" w:hAnsi="Times New Roman" w:cs="Times New Roman"/>
          <w:sz w:val="24"/>
          <w:szCs w:val="24"/>
        </w:rPr>
        <w:t>.</w:t>
      </w:r>
    </w:p>
    <w:p w14:paraId="0A3F8E7D" w14:textId="22067594" w:rsidR="00401FA3" w:rsidRPr="00E17768" w:rsidRDefault="00401FA3" w:rsidP="00E17768">
      <w:pPr>
        <w:pStyle w:val="HTMLPreformatted"/>
        <w:shd w:val="clear" w:color="auto" w:fill="2B2B2B"/>
        <w:rPr>
          <w:color w:val="A9B7C6"/>
        </w:rPr>
      </w:pPr>
      <w:r>
        <w:rPr>
          <w:color w:val="BBB529"/>
        </w:rPr>
        <w:lastRenderedPageBreak/>
        <w:t>@FeignClient</w:t>
      </w:r>
      <w:r>
        <w:rPr>
          <w:color w:val="A9B7C6"/>
        </w:rPr>
        <w:t xml:space="preserve">(name = </w:t>
      </w:r>
      <w:r>
        <w:rPr>
          <w:color w:val="6A8759"/>
        </w:rPr>
        <w:t>"</w:t>
      </w:r>
      <w:proofErr w:type="spellStart"/>
      <w:r>
        <w:rPr>
          <w:color w:val="6A8759"/>
        </w:rPr>
        <w:t>nn</w:t>
      </w:r>
      <w:proofErr w:type="spellEnd"/>
      <w:r>
        <w:rPr>
          <w:color w:val="6A8759"/>
        </w:rPr>
        <w:t>-client"</w:t>
      </w:r>
      <w:r>
        <w:rPr>
          <w:color w:val="CC7832"/>
        </w:rPr>
        <w:t xml:space="preserve">, </w:t>
      </w:r>
      <w:proofErr w:type="spellStart"/>
      <w:r>
        <w:rPr>
          <w:color w:val="A9B7C6"/>
        </w:rPr>
        <w:t>url</w:t>
      </w:r>
      <w:proofErr w:type="spellEnd"/>
      <w:r>
        <w:rPr>
          <w:color w:val="A9B7C6"/>
        </w:rPr>
        <w:t>=</w:t>
      </w:r>
      <w:r>
        <w:rPr>
          <w:color w:val="6A8759"/>
        </w:rPr>
        <w:t>"${</w:t>
      </w:r>
      <w:proofErr w:type="spellStart"/>
      <w:r>
        <w:rPr>
          <w:color w:val="6A8759"/>
        </w:rPr>
        <w:t>nn.uri</w:t>
      </w:r>
      <w:proofErr w:type="spellEnd"/>
      <w:r>
        <w:rPr>
          <w:color w:val="6A8759"/>
        </w:rPr>
        <w:t>}"</w:t>
      </w:r>
      <w:r>
        <w:rPr>
          <w:color w:val="A9B7C6"/>
        </w:rPr>
        <w:t>)</w:t>
      </w:r>
      <w:r>
        <w:rPr>
          <w:color w:val="A9B7C6"/>
        </w:rPr>
        <w:br/>
      </w:r>
      <w:r>
        <w:rPr>
          <w:color w:val="CC7832"/>
        </w:rPr>
        <w:t xml:space="preserve">public </w:t>
      </w:r>
      <w:proofErr w:type="spellStart"/>
      <w:r>
        <w:rPr>
          <w:color w:val="CC7832"/>
        </w:rPr>
        <w:t>interface</w:t>
      </w:r>
      <w:proofErr w:type="spellEnd"/>
      <w:r>
        <w:rPr>
          <w:color w:val="CC7832"/>
        </w:rPr>
        <w:t xml:space="preserve"> </w:t>
      </w:r>
      <w:proofErr w:type="spellStart"/>
      <w:r>
        <w:rPr>
          <w:color w:val="A9B7C6"/>
        </w:rPr>
        <w:t>NnClient</w:t>
      </w:r>
      <w:proofErr w:type="spellEnd"/>
      <w:r>
        <w:rPr>
          <w:color w:val="A9B7C6"/>
        </w:rPr>
        <w:t xml:space="preserve"> {</w:t>
      </w:r>
      <w:r>
        <w:rPr>
          <w:color w:val="A9B7C6"/>
        </w:rPr>
        <w:br/>
      </w:r>
      <w:r>
        <w:rPr>
          <w:color w:val="A9B7C6"/>
        </w:rPr>
        <w:br/>
        <w:t xml:space="preserve">    </w:t>
      </w:r>
      <w:r>
        <w:rPr>
          <w:color w:val="BBB529"/>
        </w:rPr>
        <w:t>@RequestMapping</w:t>
      </w:r>
      <w:r>
        <w:rPr>
          <w:color w:val="A9B7C6"/>
        </w:rPr>
        <w:t xml:space="preserve">(method = </w:t>
      </w:r>
      <w:proofErr w:type="spellStart"/>
      <w:r>
        <w:rPr>
          <w:color w:val="A9B7C6"/>
        </w:rPr>
        <w:t>RequestMethod.</w:t>
      </w:r>
      <w:r>
        <w:rPr>
          <w:i/>
          <w:iCs/>
          <w:color w:val="9876AA"/>
        </w:rPr>
        <w:t>POST</w:t>
      </w:r>
      <w:proofErr w:type="spellEnd"/>
      <w:r>
        <w:rPr>
          <w:color w:val="CC7832"/>
        </w:rPr>
        <w:t xml:space="preserve">, </w:t>
      </w:r>
      <w:proofErr w:type="spellStart"/>
      <w:r>
        <w:rPr>
          <w:color w:val="A9B7C6"/>
        </w:rPr>
        <w:t>value</w:t>
      </w:r>
      <w:proofErr w:type="spellEnd"/>
      <w:r>
        <w:rPr>
          <w:color w:val="A9B7C6"/>
        </w:rPr>
        <w:t xml:space="preserve"> = </w:t>
      </w:r>
      <w:r>
        <w:rPr>
          <w:color w:val="6A8759"/>
        </w:rPr>
        <w:t>"/</w:t>
      </w:r>
      <w:proofErr w:type="spellStart"/>
      <w:r>
        <w:rPr>
          <w:color w:val="6A8759"/>
        </w:rPr>
        <w:t>predict</w:t>
      </w:r>
      <w:proofErr w:type="spellEnd"/>
      <w:r>
        <w:rPr>
          <w:color w:val="6A8759"/>
        </w:rPr>
        <w:t>"</w:t>
      </w:r>
      <w:r>
        <w:rPr>
          <w:color w:val="A9B7C6"/>
        </w:rPr>
        <w:t>)</w:t>
      </w:r>
      <w:r>
        <w:rPr>
          <w:color w:val="A9B7C6"/>
        </w:rPr>
        <w:br/>
        <w:t xml:space="preserve">    </w:t>
      </w:r>
      <w:proofErr w:type="spellStart"/>
      <w:r>
        <w:rPr>
          <w:color w:val="A9B7C6"/>
        </w:rPr>
        <w:t>List</w:t>
      </w:r>
      <w:proofErr w:type="spellEnd"/>
      <w:r>
        <w:rPr>
          <w:color w:val="A9B7C6"/>
        </w:rPr>
        <w:t>&lt;</w:t>
      </w:r>
      <w:proofErr w:type="spellStart"/>
      <w:r>
        <w:rPr>
          <w:color w:val="A9B7C6"/>
        </w:rPr>
        <w:t>List</w:t>
      </w:r>
      <w:proofErr w:type="spellEnd"/>
      <w:r>
        <w:rPr>
          <w:color w:val="A9B7C6"/>
        </w:rPr>
        <w:t>&lt;</w:t>
      </w:r>
      <w:proofErr w:type="spellStart"/>
      <w:r>
        <w:rPr>
          <w:color w:val="A9B7C6"/>
        </w:rPr>
        <w:t>Double</w:t>
      </w:r>
      <w:proofErr w:type="spellEnd"/>
      <w:r>
        <w:rPr>
          <w:color w:val="A9B7C6"/>
        </w:rPr>
        <w:t xml:space="preserve">&gt;&gt; </w:t>
      </w:r>
      <w:proofErr w:type="spellStart"/>
      <w:r>
        <w:rPr>
          <w:color w:val="FFC66D"/>
        </w:rPr>
        <w:t>predict</w:t>
      </w:r>
      <w:proofErr w:type="spellEnd"/>
      <w:r>
        <w:rPr>
          <w:color w:val="A9B7C6"/>
        </w:rPr>
        <w:t>(</w:t>
      </w:r>
      <w:r>
        <w:rPr>
          <w:color w:val="BBB529"/>
        </w:rPr>
        <w:t xml:space="preserve">@RequestBody </w:t>
      </w:r>
      <w:proofErr w:type="spellStart"/>
      <w:r>
        <w:rPr>
          <w:color w:val="A9B7C6"/>
        </w:rPr>
        <w:t>List</w:t>
      </w:r>
      <w:proofErr w:type="spellEnd"/>
      <w:r>
        <w:rPr>
          <w:color w:val="A9B7C6"/>
        </w:rPr>
        <w:t>&lt;</w:t>
      </w:r>
      <w:proofErr w:type="spellStart"/>
      <w:r>
        <w:rPr>
          <w:color w:val="A9B7C6"/>
        </w:rPr>
        <w:t>List</w:t>
      </w:r>
      <w:proofErr w:type="spellEnd"/>
      <w:r>
        <w:rPr>
          <w:color w:val="A9B7C6"/>
        </w:rPr>
        <w:t>&lt;</w:t>
      </w:r>
      <w:proofErr w:type="spellStart"/>
      <w:r>
        <w:rPr>
          <w:color w:val="A9B7C6"/>
        </w:rPr>
        <w:t>Double</w:t>
      </w:r>
      <w:proofErr w:type="spellEnd"/>
      <w:r>
        <w:rPr>
          <w:color w:val="A9B7C6"/>
        </w:rPr>
        <w:t xml:space="preserve">&gt;&gt; </w:t>
      </w:r>
      <w:proofErr w:type="spellStart"/>
      <w:r>
        <w:rPr>
          <w:color w:val="A9B7C6"/>
        </w:rPr>
        <w:t>values</w:t>
      </w:r>
      <w:proofErr w:type="spellEnd"/>
      <w:r>
        <w:rPr>
          <w:color w:val="A9B7C6"/>
        </w:rPr>
        <w:t>)</w:t>
      </w:r>
      <w:r>
        <w:rPr>
          <w:color w:val="CC7832"/>
        </w:rPr>
        <w:t>;</w:t>
      </w:r>
      <w:r>
        <w:rPr>
          <w:color w:val="CC7832"/>
        </w:rPr>
        <w:br/>
      </w:r>
      <w:r>
        <w:rPr>
          <w:color w:val="A9B7C6"/>
        </w:rPr>
        <w:t>}</w:t>
      </w:r>
    </w:p>
    <w:p w14:paraId="2CB7894D" w14:textId="77777777" w:rsidR="003571D1" w:rsidRDefault="003571D1" w:rsidP="00401FA3">
      <w:pPr>
        <w:rPr>
          <w:rFonts w:ascii="Times New Roman" w:hAnsi="Times New Roman" w:cs="Times New Roman"/>
          <w:sz w:val="24"/>
          <w:szCs w:val="24"/>
        </w:rPr>
      </w:pPr>
    </w:p>
    <w:p w14:paraId="097F2C15" w14:textId="6CE58CDC" w:rsidR="00401FA3" w:rsidRPr="00335252" w:rsidRDefault="00401FA3" w:rsidP="00401FA3">
      <w:pPr>
        <w:rPr>
          <w:rFonts w:ascii="Times New Roman" w:hAnsi="Times New Roman" w:cs="Times New Roman"/>
          <w:sz w:val="24"/>
          <w:szCs w:val="24"/>
        </w:rPr>
      </w:pPr>
      <w:r w:rsidRPr="00335252">
        <w:rPr>
          <w:rFonts w:ascii="Times New Roman" w:hAnsi="Times New Roman" w:cs="Times New Roman"/>
          <w:sz w:val="24"/>
          <w:szCs w:val="24"/>
        </w:rPr>
        <w:tab/>
        <w:t xml:space="preserve">Serviciul de Inferență este dezvoltat în Python folosind </w:t>
      </w:r>
      <w:r w:rsidRPr="009C7996">
        <w:rPr>
          <w:rFonts w:ascii="Times New Roman" w:hAnsi="Times New Roman" w:cs="Times New Roman"/>
          <w:i/>
          <w:iCs/>
          <w:sz w:val="24"/>
          <w:szCs w:val="24"/>
        </w:rPr>
        <w:t>framework</w:t>
      </w:r>
      <w:r w:rsidRPr="00335252">
        <w:rPr>
          <w:rFonts w:ascii="Times New Roman" w:hAnsi="Times New Roman" w:cs="Times New Roman"/>
          <w:sz w:val="24"/>
          <w:szCs w:val="24"/>
        </w:rPr>
        <w:t xml:space="preserve">-ul Flask pentru a crea un server HTTPS, iar partea de </w:t>
      </w:r>
      <w:r w:rsidRPr="009C7996">
        <w:rPr>
          <w:rFonts w:ascii="Times New Roman" w:hAnsi="Times New Roman" w:cs="Times New Roman"/>
          <w:i/>
          <w:iCs/>
          <w:sz w:val="24"/>
          <w:szCs w:val="24"/>
        </w:rPr>
        <w:t>machine learning</w:t>
      </w:r>
      <w:r w:rsidRPr="00335252">
        <w:rPr>
          <w:rFonts w:ascii="Times New Roman" w:hAnsi="Times New Roman" w:cs="Times New Roman"/>
          <w:sz w:val="24"/>
          <w:szCs w:val="24"/>
        </w:rPr>
        <w:t xml:space="preserve"> este construită folosind Tensorflow, Keras și Sci-Kit Learn. Acest serviciu nu necesită autentificare, fiind disponibil doar în Intranet și apelat de către serviciul ML, ne-existând rută a </w:t>
      </w:r>
      <w:r w:rsidRPr="009C7996">
        <w:rPr>
          <w:rFonts w:ascii="Times New Roman" w:hAnsi="Times New Roman" w:cs="Times New Roman"/>
          <w:i/>
          <w:iCs/>
          <w:sz w:val="24"/>
          <w:szCs w:val="24"/>
        </w:rPr>
        <w:t>Gateway</w:t>
      </w:r>
      <w:r w:rsidRPr="00335252">
        <w:rPr>
          <w:rFonts w:ascii="Times New Roman" w:hAnsi="Times New Roman" w:cs="Times New Roman"/>
          <w:sz w:val="24"/>
          <w:szCs w:val="24"/>
        </w:rPr>
        <w:t xml:space="preserve">-ului care să aibă legătura directă cu acest microserviciu. Există un singur </w:t>
      </w:r>
      <w:r w:rsidRPr="009C7996">
        <w:rPr>
          <w:rFonts w:ascii="Times New Roman" w:hAnsi="Times New Roman" w:cs="Times New Roman"/>
          <w:i/>
          <w:iCs/>
          <w:sz w:val="24"/>
          <w:szCs w:val="24"/>
        </w:rPr>
        <w:t>endpoint</w:t>
      </w:r>
      <w:r w:rsidRPr="003571D1">
        <w:rPr>
          <w:rFonts w:ascii="Times New Roman" w:hAnsi="Times New Roman" w:cs="Times New Roman"/>
          <w:sz w:val="24"/>
          <w:szCs w:val="24"/>
        </w:rPr>
        <w:t>,</w:t>
      </w:r>
      <w:r w:rsidRPr="00335252">
        <w:rPr>
          <w:rFonts w:ascii="Times New Roman" w:hAnsi="Times New Roman" w:cs="Times New Roman"/>
          <w:sz w:val="24"/>
          <w:szCs w:val="24"/>
        </w:rPr>
        <w:t xml:space="preserve"> </w:t>
      </w:r>
      <w:r w:rsidR="00D90613">
        <w:rPr>
          <w:rFonts w:ascii="Times New Roman" w:hAnsi="Times New Roman" w:cs="Times New Roman"/>
          <w:sz w:val="24"/>
          <w:szCs w:val="24"/>
        </w:rPr>
        <w:t xml:space="preserve">denumit </w:t>
      </w:r>
      <w:r w:rsidRPr="00335252">
        <w:rPr>
          <w:rFonts w:ascii="Times New Roman" w:hAnsi="Times New Roman" w:cs="Times New Roman"/>
          <w:i/>
          <w:iCs/>
          <w:sz w:val="24"/>
          <w:szCs w:val="24"/>
        </w:rPr>
        <w:t>predict</w:t>
      </w:r>
      <w:r w:rsidRPr="00335252">
        <w:rPr>
          <w:rFonts w:ascii="Times New Roman" w:hAnsi="Times New Roman" w:cs="Times New Roman"/>
          <w:sz w:val="24"/>
          <w:szCs w:val="24"/>
        </w:rPr>
        <w:t>, apelat folosind metoda HTTP POST, având ca încărcătură 24 înregistrări reprezentând valori din trecut</w:t>
      </w:r>
      <w:r>
        <w:rPr>
          <w:rFonts w:ascii="Times New Roman" w:hAnsi="Times New Roman" w:cs="Times New Roman"/>
          <w:sz w:val="24"/>
          <w:szCs w:val="24"/>
        </w:rPr>
        <w:t>.</w:t>
      </w:r>
      <w:r w:rsidRPr="00335252">
        <w:rPr>
          <w:rFonts w:ascii="Times New Roman" w:hAnsi="Times New Roman" w:cs="Times New Roman"/>
          <w:sz w:val="24"/>
          <w:szCs w:val="24"/>
        </w:rPr>
        <w:t xml:space="preserve"> </w:t>
      </w:r>
      <w:r>
        <w:rPr>
          <w:rFonts w:ascii="Times New Roman" w:hAnsi="Times New Roman" w:cs="Times New Roman"/>
          <w:sz w:val="24"/>
          <w:szCs w:val="24"/>
        </w:rPr>
        <w:t>C</w:t>
      </w:r>
      <w:r w:rsidRPr="00335252">
        <w:rPr>
          <w:rFonts w:ascii="Times New Roman" w:hAnsi="Times New Roman" w:cs="Times New Roman"/>
          <w:sz w:val="24"/>
          <w:szCs w:val="24"/>
        </w:rPr>
        <w:t xml:space="preserve">a răspuns va trimite rezultatul inferenței folosind un model și un </w:t>
      </w:r>
      <w:r w:rsidRPr="009C7996">
        <w:rPr>
          <w:rFonts w:ascii="Times New Roman" w:hAnsi="Times New Roman" w:cs="Times New Roman"/>
          <w:i/>
          <w:iCs/>
          <w:sz w:val="24"/>
          <w:szCs w:val="24"/>
        </w:rPr>
        <w:t>scaler</w:t>
      </w:r>
      <w:r w:rsidRPr="00335252">
        <w:rPr>
          <w:rFonts w:ascii="Times New Roman" w:hAnsi="Times New Roman" w:cs="Times New Roman"/>
          <w:sz w:val="24"/>
          <w:szCs w:val="24"/>
        </w:rPr>
        <w:t xml:space="preserve"> pre-antrenat, la care sunt folosite date prelucrate.  Din matricea original</w:t>
      </w:r>
      <w:r w:rsidR="00D90613">
        <w:rPr>
          <w:rFonts w:ascii="Times New Roman" w:hAnsi="Times New Roman" w:cs="Times New Roman"/>
          <w:sz w:val="24"/>
          <w:szCs w:val="24"/>
        </w:rPr>
        <w:t>ă</w:t>
      </w:r>
      <w:r w:rsidRPr="00335252">
        <w:rPr>
          <w:rFonts w:ascii="Times New Roman" w:hAnsi="Times New Roman" w:cs="Times New Roman"/>
          <w:sz w:val="24"/>
          <w:szCs w:val="24"/>
        </w:rPr>
        <w:t xml:space="preserve"> ce este caracterizată de două coloane, </w:t>
      </w:r>
      <w:r w:rsidRPr="00335252">
        <w:rPr>
          <w:rFonts w:ascii="Times New Roman" w:hAnsi="Times New Roman" w:cs="Times New Roman"/>
          <w:i/>
          <w:iCs/>
          <w:sz w:val="24"/>
          <w:szCs w:val="24"/>
        </w:rPr>
        <w:t>ora</w:t>
      </w:r>
      <w:r w:rsidRPr="00335252">
        <w:rPr>
          <w:rFonts w:ascii="Times New Roman" w:hAnsi="Times New Roman" w:cs="Times New Roman"/>
          <w:sz w:val="24"/>
          <w:szCs w:val="24"/>
        </w:rPr>
        <w:t xml:space="preserve"> și </w:t>
      </w:r>
      <w:r w:rsidRPr="00335252">
        <w:rPr>
          <w:rFonts w:ascii="Times New Roman" w:hAnsi="Times New Roman" w:cs="Times New Roman"/>
          <w:i/>
          <w:iCs/>
          <w:sz w:val="24"/>
          <w:szCs w:val="24"/>
        </w:rPr>
        <w:t>valoare</w:t>
      </w:r>
      <w:r w:rsidRPr="00335252">
        <w:rPr>
          <w:rFonts w:ascii="Times New Roman" w:hAnsi="Times New Roman" w:cs="Times New Roman"/>
          <w:sz w:val="24"/>
          <w:szCs w:val="24"/>
        </w:rPr>
        <w:t xml:space="preserve">, mai sunt introduse coloanele </w:t>
      </w:r>
      <w:r w:rsidRPr="00335252">
        <w:rPr>
          <w:rFonts w:ascii="Times New Roman" w:hAnsi="Times New Roman" w:cs="Times New Roman"/>
          <w:i/>
          <w:iCs/>
          <w:sz w:val="24"/>
          <w:szCs w:val="24"/>
        </w:rPr>
        <w:t>ora_cos</w:t>
      </w:r>
      <w:r w:rsidRPr="00335252">
        <w:rPr>
          <w:rFonts w:ascii="Times New Roman" w:hAnsi="Times New Roman" w:cs="Times New Roman"/>
          <w:sz w:val="24"/>
          <w:szCs w:val="24"/>
        </w:rPr>
        <w:t>, cosinusul orei ajustat</w:t>
      </w:r>
      <w:r>
        <w:rPr>
          <w:rFonts w:ascii="Times New Roman" w:hAnsi="Times New Roman" w:cs="Times New Roman"/>
          <w:sz w:val="24"/>
          <w:szCs w:val="24"/>
        </w:rPr>
        <w:t>e</w:t>
      </w:r>
      <w:r w:rsidRPr="00335252">
        <w:rPr>
          <w:rFonts w:ascii="Times New Roman" w:hAnsi="Times New Roman" w:cs="Times New Roman"/>
          <w:sz w:val="24"/>
          <w:szCs w:val="24"/>
        </w:rPr>
        <w:t xml:space="preserve">, și </w:t>
      </w:r>
      <w:r w:rsidRPr="00335252">
        <w:rPr>
          <w:rFonts w:ascii="Times New Roman" w:hAnsi="Times New Roman" w:cs="Times New Roman"/>
          <w:i/>
          <w:iCs/>
          <w:sz w:val="24"/>
          <w:szCs w:val="24"/>
        </w:rPr>
        <w:t>ora_sin</w:t>
      </w:r>
      <w:r w:rsidRPr="00335252">
        <w:rPr>
          <w:rFonts w:ascii="Times New Roman" w:hAnsi="Times New Roman" w:cs="Times New Roman"/>
          <w:sz w:val="24"/>
          <w:szCs w:val="24"/>
        </w:rPr>
        <w:t xml:space="preserve">, rezultatul funcției sinus aplicată orei ajustate, urmând a fi îndepărtată coloana </w:t>
      </w:r>
      <w:r w:rsidRPr="00335252">
        <w:rPr>
          <w:rFonts w:ascii="Times New Roman" w:hAnsi="Times New Roman" w:cs="Times New Roman"/>
          <w:i/>
          <w:iCs/>
          <w:sz w:val="24"/>
          <w:szCs w:val="24"/>
        </w:rPr>
        <w:t>ora</w:t>
      </w:r>
      <w:r w:rsidRPr="00335252">
        <w:rPr>
          <w:rFonts w:ascii="Times New Roman" w:hAnsi="Times New Roman" w:cs="Times New Roman"/>
          <w:sz w:val="24"/>
          <w:szCs w:val="24"/>
        </w:rPr>
        <w:t xml:space="preserve">. </w:t>
      </w:r>
    </w:p>
    <w:p w14:paraId="6ECAC5BE" w14:textId="440ADC91" w:rsidR="00401FA3" w:rsidRDefault="00401FA3" w:rsidP="00401FA3">
      <w:pPr>
        <w:rPr>
          <w:rFonts w:ascii="Times New Roman" w:hAnsi="Times New Roman" w:cs="Times New Roman"/>
          <w:sz w:val="24"/>
          <w:szCs w:val="24"/>
        </w:rPr>
      </w:pPr>
      <w:r w:rsidRPr="00335252">
        <w:rPr>
          <w:rFonts w:ascii="Times New Roman" w:hAnsi="Times New Roman" w:cs="Times New Roman"/>
          <w:sz w:val="24"/>
          <w:szCs w:val="24"/>
        </w:rPr>
        <w:tab/>
        <w:t xml:space="preserve">Modelul și </w:t>
      </w:r>
      <w:r w:rsidRPr="009C7996">
        <w:rPr>
          <w:rFonts w:ascii="Times New Roman" w:hAnsi="Times New Roman" w:cs="Times New Roman"/>
          <w:i/>
          <w:iCs/>
          <w:sz w:val="24"/>
          <w:szCs w:val="24"/>
        </w:rPr>
        <w:t>scaler</w:t>
      </w:r>
      <w:r w:rsidRPr="00335252">
        <w:rPr>
          <w:rFonts w:ascii="Times New Roman" w:hAnsi="Times New Roman" w:cs="Times New Roman"/>
          <w:sz w:val="24"/>
          <w:szCs w:val="24"/>
        </w:rPr>
        <w:t xml:space="preserve">-ul au fost pre-antrenate si exportate de către altă aplicație Python, fiind definit un model secvențial Keras ce reprezintă o rețea neuronală recurentă de tipul </w:t>
      </w:r>
      <w:r w:rsidRPr="001A400C">
        <w:rPr>
          <w:rFonts w:ascii="Times New Roman" w:hAnsi="Times New Roman" w:cs="Times New Roman"/>
          <w:i/>
          <w:iCs/>
          <w:sz w:val="24"/>
          <w:szCs w:val="24"/>
        </w:rPr>
        <w:t>Long Short Term Memory</w:t>
      </w:r>
      <w:r w:rsidRPr="00335252">
        <w:rPr>
          <w:rFonts w:ascii="Times New Roman" w:hAnsi="Times New Roman" w:cs="Times New Roman"/>
          <w:sz w:val="24"/>
          <w:szCs w:val="24"/>
        </w:rPr>
        <w:t xml:space="preserve"> (LSTM) cu 40 de unități</w:t>
      </w:r>
      <w:r>
        <w:rPr>
          <w:rFonts w:ascii="Times New Roman" w:hAnsi="Times New Roman" w:cs="Times New Roman"/>
          <w:sz w:val="24"/>
          <w:szCs w:val="24"/>
        </w:rPr>
        <w:t>.</w:t>
      </w:r>
      <w:r w:rsidRPr="00335252">
        <w:rPr>
          <w:rFonts w:ascii="Times New Roman" w:hAnsi="Times New Roman" w:cs="Times New Roman"/>
          <w:sz w:val="24"/>
          <w:szCs w:val="24"/>
        </w:rPr>
        <w:t xml:space="preserve"> </w:t>
      </w:r>
      <w:r>
        <w:rPr>
          <w:rFonts w:ascii="Times New Roman" w:hAnsi="Times New Roman" w:cs="Times New Roman"/>
          <w:sz w:val="24"/>
          <w:szCs w:val="24"/>
        </w:rPr>
        <w:t>Aceasta este</w:t>
      </w:r>
      <w:r w:rsidRPr="00335252">
        <w:rPr>
          <w:rFonts w:ascii="Times New Roman" w:hAnsi="Times New Roman" w:cs="Times New Roman"/>
          <w:sz w:val="24"/>
          <w:szCs w:val="24"/>
        </w:rPr>
        <w:t xml:space="preserve"> optimizată folosind Adam</w:t>
      </w:r>
      <w:r>
        <w:rPr>
          <w:rFonts w:ascii="Times New Roman" w:hAnsi="Times New Roman" w:cs="Times New Roman"/>
          <w:sz w:val="24"/>
          <w:szCs w:val="24"/>
        </w:rPr>
        <w:t>,</w:t>
      </w:r>
      <w:r w:rsidRPr="00335252">
        <w:rPr>
          <w:rFonts w:ascii="Times New Roman" w:hAnsi="Times New Roman" w:cs="Times New Roman"/>
          <w:sz w:val="24"/>
          <w:szCs w:val="24"/>
        </w:rPr>
        <w:t xml:space="preserve"> bazată pe metrica de cost Mean Squared Error (MSE). Rețeaua neuronală recurentă este indicată pentru regresii efectuate pe serii de timp, permițând informațiilor să fie persistate pe parcursul buclei de dimensiune </w:t>
      </w:r>
      <w:r w:rsidRPr="00335252">
        <w:rPr>
          <w:rFonts w:ascii="Times New Roman" w:hAnsi="Times New Roman" w:cs="Times New Roman"/>
          <w:i/>
          <w:iCs/>
          <w:sz w:val="24"/>
          <w:szCs w:val="24"/>
        </w:rPr>
        <w:t>unități</w:t>
      </w:r>
      <w:r w:rsidRPr="00335252">
        <w:rPr>
          <w:rFonts w:ascii="Times New Roman" w:hAnsi="Times New Roman" w:cs="Times New Roman"/>
          <w:sz w:val="24"/>
          <w:szCs w:val="24"/>
        </w:rPr>
        <w:t xml:space="preserve">. Adițional, folosirea de LSTM evită apariția problemei de învățare în cazul dependențelor pe termen lung. După compilare, acesta a fost exportat folosind </w:t>
      </w:r>
      <w:r w:rsidR="00ED1693">
        <w:rPr>
          <w:rFonts w:ascii="Times New Roman" w:hAnsi="Times New Roman" w:cs="Times New Roman"/>
          <w:sz w:val="24"/>
          <w:szCs w:val="24"/>
        </w:rPr>
        <w:t xml:space="preserve">ponderi </w:t>
      </w:r>
      <w:r w:rsidRPr="00335252">
        <w:rPr>
          <w:rFonts w:ascii="Times New Roman" w:hAnsi="Times New Roman" w:cs="Times New Roman"/>
          <w:sz w:val="24"/>
          <w:szCs w:val="24"/>
        </w:rPr>
        <w:t>inițializate aleator folosind o distribuție normală.</w:t>
      </w:r>
    </w:p>
    <w:p w14:paraId="6FBC8B9A" w14:textId="5C0DC626" w:rsidR="003571D1" w:rsidRPr="00335252" w:rsidRDefault="003571D1" w:rsidP="003571D1">
      <w:pPr>
        <w:ind w:firstLine="708"/>
        <w:rPr>
          <w:rFonts w:ascii="Times New Roman" w:hAnsi="Times New Roman" w:cs="Times New Roman"/>
          <w:sz w:val="24"/>
          <w:szCs w:val="24"/>
        </w:rPr>
      </w:pPr>
      <w:r>
        <w:rPr>
          <w:rFonts w:ascii="Times New Roman" w:hAnsi="Times New Roman" w:cs="Times New Roman"/>
          <w:sz w:val="24"/>
          <w:szCs w:val="24"/>
        </w:rPr>
        <w:t>Următoarea secvență de cod reprezintă structura rețelei neuronale folosite.</w:t>
      </w:r>
    </w:p>
    <w:p w14:paraId="4A2D0290" w14:textId="67C47354" w:rsidR="00401FA3" w:rsidRPr="00E17768" w:rsidRDefault="00401FA3" w:rsidP="00E17768">
      <w:pPr>
        <w:pStyle w:val="HTMLPreformatted"/>
        <w:shd w:val="clear" w:color="auto" w:fill="2B2B2B"/>
        <w:rPr>
          <w:color w:val="A9B7C6"/>
        </w:rPr>
      </w:pPr>
      <w:r>
        <w:rPr>
          <w:color w:val="A9B7C6"/>
        </w:rPr>
        <w:t xml:space="preserve">model = </w:t>
      </w:r>
      <w:proofErr w:type="spellStart"/>
      <w:r>
        <w:rPr>
          <w:color w:val="A9B7C6"/>
        </w:rPr>
        <w:t>Sequential</w:t>
      </w:r>
      <w:proofErr w:type="spellEnd"/>
      <w:r>
        <w:rPr>
          <w:color w:val="A9B7C6"/>
        </w:rPr>
        <w:t>()</w:t>
      </w:r>
      <w:r>
        <w:rPr>
          <w:color w:val="A9B7C6"/>
        </w:rPr>
        <w:br/>
      </w:r>
      <w:proofErr w:type="spellStart"/>
      <w:r>
        <w:rPr>
          <w:color w:val="A9B7C6"/>
        </w:rPr>
        <w:t>model.add</w:t>
      </w:r>
      <w:proofErr w:type="spellEnd"/>
      <w:r>
        <w:rPr>
          <w:color w:val="A9B7C6"/>
        </w:rPr>
        <w:t>(</w:t>
      </w:r>
      <w:proofErr w:type="spellStart"/>
      <w:r>
        <w:rPr>
          <w:color w:val="A9B7C6"/>
        </w:rPr>
        <w:t>layers.Input</w:t>
      </w:r>
      <w:proofErr w:type="spellEnd"/>
      <w:r>
        <w:rPr>
          <w:color w:val="A9B7C6"/>
        </w:rPr>
        <w:t>(</w:t>
      </w:r>
      <w:proofErr w:type="spellStart"/>
      <w:r>
        <w:rPr>
          <w:color w:val="AA4926"/>
        </w:rPr>
        <w:t>shape</w:t>
      </w:r>
      <w:proofErr w:type="spellEnd"/>
      <w:r>
        <w:rPr>
          <w:color w:val="A9B7C6"/>
        </w:rPr>
        <w:t>=(</w:t>
      </w:r>
      <w:proofErr w:type="spellStart"/>
      <w:r>
        <w:rPr>
          <w:color w:val="A9B7C6"/>
        </w:rPr>
        <w:t>no_lags</w:t>
      </w:r>
      <w:proofErr w:type="spellEnd"/>
      <w:r>
        <w:rPr>
          <w:color w:val="CC7832"/>
        </w:rPr>
        <w:t xml:space="preserve">, </w:t>
      </w:r>
      <w:proofErr w:type="spellStart"/>
      <w:r>
        <w:rPr>
          <w:color w:val="A9B7C6"/>
        </w:rPr>
        <w:t>no_features</w:t>
      </w:r>
      <w:proofErr w:type="spellEnd"/>
      <w:r>
        <w:rPr>
          <w:color w:val="A9B7C6"/>
        </w:rPr>
        <w:t>)))</w:t>
      </w:r>
      <w:r>
        <w:rPr>
          <w:color w:val="A9B7C6"/>
        </w:rPr>
        <w:br/>
      </w:r>
      <w:proofErr w:type="spellStart"/>
      <w:r>
        <w:rPr>
          <w:color w:val="A9B7C6"/>
        </w:rPr>
        <w:t>model.add</w:t>
      </w:r>
      <w:proofErr w:type="spellEnd"/>
      <w:r>
        <w:rPr>
          <w:color w:val="A9B7C6"/>
        </w:rPr>
        <w:t>(</w:t>
      </w:r>
      <w:proofErr w:type="spellStart"/>
      <w:r>
        <w:rPr>
          <w:color w:val="A9B7C6"/>
        </w:rPr>
        <w:t>layers.LSTM</w:t>
      </w:r>
      <w:proofErr w:type="spellEnd"/>
      <w:r>
        <w:rPr>
          <w:color w:val="A9B7C6"/>
        </w:rPr>
        <w:t>(</w:t>
      </w:r>
      <w:proofErr w:type="spellStart"/>
      <w:r>
        <w:rPr>
          <w:color w:val="A9B7C6"/>
        </w:rPr>
        <w:t>no_layers</w:t>
      </w:r>
      <w:proofErr w:type="spellEnd"/>
      <w:r>
        <w:rPr>
          <w:color w:val="A9B7C6"/>
        </w:rPr>
        <w:t>))</w:t>
      </w:r>
      <w:r>
        <w:rPr>
          <w:color w:val="A9B7C6"/>
        </w:rPr>
        <w:br/>
      </w:r>
      <w:proofErr w:type="spellStart"/>
      <w:r>
        <w:rPr>
          <w:color w:val="A9B7C6"/>
        </w:rPr>
        <w:t>model.add</w:t>
      </w:r>
      <w:proofErr w:type="spellEnd"/>
      <w:r>
        <w:rPr>
          <w:color w:val="A9B7C6"/>
        </w:rPr>
        <w:t>(</w:t>
      </w:r>
      <w:proofErr w:type="spellStart"/>
      <w:r>
        <w:rPr>
          <w:color w:val="A9B7C6"/>
        </w:rPr>
        <w:t>layers.Dense</w:t>
      </w:r>
      <w:proofErr w:type="spellEnd"/>
      <w:r>
        <w:rPr>
          <w:color w:val="A9B7C6"/>
        </w:rPr>
        <w:t>(</w:t>
      </w:r>
      <w:proofErr w:type="spellStart"/>
      <w:r>
        <w:rPr>
          <w:color w:val="A9B7C6"/>
        </w:rPr>
        <w:t>no_output</w:t>
      </w:r>
      <w:proofErr w:type="spellEnd"/>
      <w:r>
        <w:rPr>
          <w:color w:val="CC7832"/>
        </w:rPr>
        <w:t xml:space="preserve">, </w:t>
      </w:r>
      <w:proofErr w:type="spellStart"/>
      <w:r>
        <w:rPr>
          <w:color w:val="AA4926"/>
        </w:rPr>
        <w:t>activation</w:t>
      </w:r>
      <w:proofErr w:type="spellEnd"/>
      <w:r>
        <w:rPr>
          <w:color w:val="A9B7C6"/>
        </w:rPr>
        <w:t>=</w:t>
      </w:r>
      <w:r>
        <w:rPr>
          <w:color w:val="6A8759"/>
        </w:rPr>
        <w:t>"linear"</w:t>
      </w:r>
      <w:r>
        <w:rPr>
          <w:color w:val="A9B7C6"/>
        </w:rPr>
        <w:t>))</w:t>
      </w:r>
      <w:r>
        <w:rPr>
          <w:color w:val="A9B7C6"/>
        </w:rPr>
        <w:br/>
      </w:r>
      <w:r>
        <w:rPr>
          <w:color w:val="A9B7C6"/>
        </w:rPr>
        <w:br/>
      </w:r>
      <w:proofErr w:type="spellStart"/>
      <w:r>
        <w:rPr>
          <w:color w:val="A9B7C6"/>
        </w:rPr>
        <w:t>model.compile</w:t>
      </w:r>
      <w:proofErr w:type="spellEnd"/>
      <w:r>
        <w:rPr>
          <w:color w:val="A9B7C6"/>
        </w:rPr>
        <w:t>(</w:t>
      </w:r>
      <w:proofErr w:type="spellStart"/>
      <w:r>
        <w:rPr>
          <w:color w:val="AA4926"/>
        </w:rPr>
        <w:t>optimizer</w:t>
      </w:r>
      <w:proofErr w:type="spellEnd"/>
      <w:r>
        <w:rPr>
          <w:color w:val="A9B7C6"/>
        </w:rPr>
        <w:t>=</w:t>
      </w:r>
      <w:r>
        <w:rPr>
          <w:color w:val="6A8759"/>
        </w:rPr>
        <w:t>"</w:t>
      </w:r>
      <w:proofErr w:type="spellStart"/>
      <w:r>
        <w:rPr>
          <w:color w:val="6A8759"/>
        </w:rPr>
        <w:t>adam</w:t>
      </w:r>
      <w:proofErr w:type="spellEnd"/>
      <w:r>
        <w:rPr>
          <w:color w:val="6A8759"/>
        </w:rPr>
        <w:t>"</w:t>
      </w:r>
      <w:r>
        <w:rPr>
          <w:color w:val="CC7832"/>
        </w:rPr>
        <w:t>,</w:t>
      </w:r>
      <w:r>
        <w:rPr>
          <w:color w:val="CC7832"/>
        </w:rPr>
        <w:br/>
        <w:t xml:space="preserve">              </w:t>
      </w:r>
      <w:proofErr w:type="spellStart"/>
      <w:r>
        <w:rPr>
          <w:color w:val="AA4926"/>
        </w:rPr>
        <w:t>loss</w:t>
      </w:r>
      <w:proofErr w:type="spellEnd"/>
      <w:r>
        <w:rPr>
          <w:color w:val="A9B7C6"/>
        </w:rPr>
        <w:t>=</w:t>
      </w:r>
      <w:r>
        <w:rPr>
          <w:color w:val="6A8759"/>
        </w:rPr>
        <w:t>"</w:t>
      </w:r>
      <w:proofErr w:type="spellStart"/>
      <w:r>
        <w:rPr>
          <w:color w:val="6A8759"/>
        </w:rPr>
        <w:t>mse</w:t>
      </w:r>
      <w:proofErr w:type="spellEnd"/>
      <w:r>
        <w:rPr>
          <w:color w:val="6A8759"/>
        </w:rPr>
        <w:t>"</w:t>
      </w:r>
      <w:r>
        <w:rPr>
          <w:color w:val="A9B7C6"/>
        </w:rPr>
        <w:t>)</w:t>
      </w:r>
    </w:p>
    <w:p w14:paraId="5B8ECB27" w14:textId="77777777" w:rsidR="003571D1" w:rsidRDefault="003571D1" w:rsidP="003571D1">
      <w:pPr>
        <w:pStyle w:val="Caption"/>
        <w:rPr>
          <w:rFonts w:ascii="Times New Roman" w:hAnsi="Times New Roman" w:cs="Times New Roman"/>
          <w:sz w:val="24"/>
          <w:szCs w:val="24"/>
        </w:rPr>
      </w:pPr>
    </w:p>
    <w:p w14:paraId="0806F9DD" w14:textId="79375A44" w:rsidR="00401FA3" w:rsidRDefault="00401FA3" w:rsidP="00401FA3">
      <w:pPr>
        <w:pStyle w:val="Caption"/>
        <w:jc w:val="center"/>
      </w:pPr>
      <w:r w:rsidRPr="00335252">
        <w:rPr>
          <w:rFonts w:ascii="Times New Roman" w:hAnsi="Times New Roman" w:cs="Times New Roman"/>
          <w:noProof/>
          <w:sz w:val="24"/>
          <w:szCs w:val="24"/>
        </w:rPr>
        <w:lastRenderedPageBreak/>
        <w:drawing>
          <wp:inline distT="0" distB="0" distL="0" distR="0" wp14:anchorId="559B6CD5" wp14:editId="4097F903">
            <wp:extent cx="3346226" cy="1258432"/>
            <wp:effectExtent l="0" t="0" r="0" b="0"/>
            <wp:docPr id="30" name="Picture 30"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with medium confidenc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369786" cy="1267292"/>
                    </a:xfrm>
                    <a:prstGeom prst="rect">
                      <a:avLst/>
                    </a:prstGeom>
                  </pic:spPr>
                </pic:pic>
              </a:graphicData>
            </a:graphic>
          </wp:inline>
        </w:drawing>
      </w:r>
    </w:p>
    <w:p w14:paraId="0EAC3947" w14:textId="5BB0B614" w:rsidR="00401FA3" w:rsidRPr="00E17768" w:rsidRDefault="00401FA3" w:rsidP="00401FA3">
      <w:pPr>
        <w:pStyle w:val="Caption"/>
        <w:jc w:val="center"/>
        <w:rPr>
          <w:rFonts w:ascii="Times New Roman" w:hAnsi="Times New Roman" w:cs="Times New Roman"/>
          <w:sz w:val="24"/>
          <w:szCs w:val="24"/>
        </w:rPr>
      </w:pPr>
      <w:r w:rsidRPr="00E17768">
        <w:rPr>
          <w:rFonts w:ascii="Times New Roman" w:hAnsi="Times New Roman" w:cs="Times New Roman"/>
          <w:sz w:val="24"/>
          <w:szCs w:val="24"/>
        </w:rPr>
        <w:t>Figura 3.</w:t>
      </w:r>
      <w:r w:rsidR="00387C7D">
        <w:rPr>
          <w:rFonts w:ascii="Times New Roman" w:hAnsi="Times New Roman" w:cs="Times New Roman"/>
          <w:sz w:val="24"/>
          <w:szCs w:val="24"/>
        </w:rPr>
        <w:t>12</w:t>
      </w:r>
      <w:r w:rsidRPr="00E17768">
        <w:rPr>
          <w:rFonts w:ascii="Times New Roman" w:hAnsi="Times New Roman" w:cs="Times New Roman"/>
          <w:sz w:val="24"/>
          <w:szCs w:val="24"/>
        </w:rPr>
        <w:t>. Diagrama unui strat LSTM</w:t>
      </w:r>
    </w:p>
    <w:p w14:paraId="001E0FCB" w14:textId="77777777" w:rsidR="00401FA3" w:rsidRPr="00335252" w:rsidRDefault="00401FA3" w:rsidP="00401FA3">
      <w:pPr>
        <w:ind w:firstLine="708"/>
        <w:rPr>
          <w:rFonts w:ascii="Times New Roman" w:hAnsi="Times New Roman" w:cs="Times New Roman"/>
          <w:sz w:val="24"/>
          <w:szCs w:val="24"/>
        </w:rPr>
      </w:pPr>
      <w:r w:rsidRPr="00335252">
        <w:rPr>
          <w:rFonts w:ascii="Times New Roman" w:hAnsi="Times New Roman" w:cs="Times New Roman"/>
          <w:sz w:val="24"/>
          <w:szCs w:val="24"/>
        </w:rPr>
        <w:t xml:space="preserve">Modelul a fost antrenat pe un </w:t>
      </w:r>
      <w:r w:rsidRPr="009C7996">
        <w:rPr>
          <w:rFonts w:ascii="Times New Roman" w:hAnsi="Times New Roman" w:cs="Times New Roman"/>
          <w:i/>
          <w:iCs/>
          <w:sz w:val="24"/>
          <w:szCs w:val="24"/>
        </w:rPr>
        <w:t>dataset</w:t>
      </w:r>
      <w:r w:rsidRPr="00335252">
        <w:rPr>
          <w:rFonts w:ascii="Times New Roman" w:hAnsi="Times New Roman" w:cs="Times New Roman"/>
          <w:sz w:val="24"/>
          <w:szCs w:val="24"/>
        </w:rPr>
        <w:t xml:space="preserve"> constituit din 500 de înregistrări istorice provenite de la senzor, fiind încărcate ca </w:t>
      </w:r>
      <w:r w:rsidRPr="00335252">
        <w:rPr>
          <w:rFonts w:ascii="Times New Roman" w:hAnsi="Times New Roman" w:cs="Times New Roman"/>
          <w:i/>
          <w:iCs/>
          <w:sz w:val="24"/>
          <w:szCs w:val="24"/>
        </w:rPr>
        <w:t>Dataframe Pandas</w:t>
      </w:r>
      <w:r w:rsidRPr="00335252">
        <w:rPr>
          <w:rFonts w:ascii="Times New Roman" w:hAnsi="Times New Roman" w:cs="Times New Roman"/>
          <w:sz w:val="24"/>
          <w:szCs w:val="24"/>
        </w:rPr>
        <w:t xml:space="preserve"> dintr-un fișier CSV</w:t>
      </w:r>
      <w:r>
        <w:rPr>
          <w:rFonts w:ascii="Times New Roman" w:hAnsi="Times New Roman" w:cs="Times New Roman"/>
          <w:sz w:val="24"/>
          <w:szCs w:val="24"/>
        </w:rPr>
        <w:t xml:space="preserve">. Acestea au fost </w:t>
      </w:r>
      <w:r w:rsidRPr="00335252">
        <w:rPr>
          <w:rFonts w:ascii="Times New Roman" w:hAnsi="Times New Roman" w:cs="Times New Roman"/>
          <w:sz w:val="24"/>
          <w:szCs w:val="24"/>
        </w:rPr>
        <w:t xml:space="preserve">prelucrate analog cu procesul efectuat de către serviciul de Inferență, adăugând coloanele </w:t>
      </w:r>
      <w:r w:rsidRPr="00335252">
        <w:rPr>
          <w:rFonts w:ascii="Times New Roman" w:hAnsi="Times New Roman" w:cs="Times New Roman"/>
          <w:i/>
          <w:iCs/>
          <w:sz w:val="24"/>
          <w:szCs w:val="24"/>
        </w:rPr>
        <w:t xml:space="preserve">ora_cos </w:t>
      </w:r>
      <w:r w:rsidRPr="00335252">
        <w:rPr>
          <w:rFonts w:ascii="Times New Roman" w:hAnsi="Times New Roman" w:cs="Times New Roman"/>
          <w:sz w:val="24"/>
          <w:szCs w:val="24"/>
        </w:rPr>
        <w:t xml:space="preserve">și </w:t>
      </w:r>
      <w:r w:rsidRPr="00335252">
        <w:rPr>
          <w:rFonts w:ascii="Times New Roman" w:hAnsi="Times New Roman" w:cs="Times New Roman"/>
          <w:i/>
          <w:iCs/>
          <w:sz w:val="24"/>
          <w:szCs w:val="24"/>
        </w:rPr>
        <w:t xml:space="preserve">ora_sin </w:t>
      </w:r>
      <w:r w:rsidRPr="00335252">
        <w:rPr>
          <w:rFonts w:ascii="Times New Roman" w:hAnsi="Times New Roman" w:cs="Times New Roman"/>
          <w:sz w:val="24"/>
          <w:szCs w:val="24"/>
        </w:rPr>
        <w:t xml:space="preserve">și eliminând coloana </w:t>
      </w:r>
      <w:r w:rsidRPr="00335252">
        <w:rPr>
          <w:rFonts w:ascii="Times New Roman" w:hAnsi="Times New Roman" w:cs="Times New Roman"/>
          <w:i/>
          <w:iCs/>
          <w:sz w:val="24"/>
          <w:szCs w:val="24"/>
        </w:rPr>
        <w:t>ora</w:t>
      </w:r>
      <w:r w:rsidRPr="00335252">
        <w:rPr>
          <w:rFonts w:ascii="Times New Roman" w:hAnsi="Times New Roman" w:cs="Times New Roman"/>
          <w:sz w:val="24"/>
          <w:szCs w:val="24"/>
        </w:rPr>
        <w:t xml:space="preserve">, urmând a fi ulterior separate în </w:t>
      </w:r>
      <w:r w:rsidRPr="00191335">
        <w:rPr>
          <w:rFonts w:ascii="Times New Roman" w:hAnsi="Times New Roman" w:cs="Times New Roman"/>
          <w:i/>
          <w:iCs/>
          <w:sz w:val="24"/>
          <w:szCs w:val="24"/>
        </w:rPr>
        <w:t>dataset</w:t>
      </w:r>
      <w:r w:rsidRPr="00335252">
        <w:rPr>
          <w:rFonts w:ascii="Times New Roman" w:hAnsi="Times New Roman" w:cs="Times New Roman"/>
          <w:sz w:val="24"/>
          <w:szCs w:val="24"/>
        </w:rPr>
        <w:t xml:space="preserve"> destinat antrenării și </w:t>
      </w:r>
      <w:r w:rsidRPr="00191335">
        <w:rPr>
          <w:rFonts w:ascii="Times New Roman" w:hAnsi="Times New Roman" w:cs="Times New Roman"/>
          <w:i/>
          <w:iCs/>
          <w:sz w:val="24"/>
          <w:szCs w:val="24"/>
        </w:rPr>
        <w:t>dataset</w:t>
      </w:r>
      <w:r w:rsidRPr="00335252">
        <w:rPr>
          <w:rFonts w:ascii="Times New Roman" w:hAnsi="Times New Roman" w:cs="Times New Roman"/>
          <w:sz w:val="24"/>
          <w:szCs w:val="24"/>
        </w:rPr>
        <w:t xml:space="preserve"> destinat testării pentru a preveni </w:t>
      </w:r>
      <w:r w:rsidRPr="00191335">
        <w:rPr>
          <w:rFonts w:ascii="Times New Roman" w:hAnsi="Times New Roman" w:cs="Times New Roman"/>
          <w:i/>
          <w:iCs/>
          <w:sz w:val="24"/>
          <w:szCs w:val="24"/>
        </w:rPr>
        <w:t>overfitting</w:t>
      </w:r>
      <w:r w:rsidRPr="00335252">
        <w:rPr>
          <w:rFonts w:ascii="Times New Roman" w:hAnsi="Times New Roman" w:cs="Times New Roman"/>
          <w:sz w:val="24"/>
          <w:szCs w:val="24"/>
        </w:rPr>
        <w:t>-ul modelului.</w:t>
      </w:r>
    </w:p>
    <w:p w14:paraId="1C509EAA" w14:textId="77777777" w:rsidR="00401FA3" w:rsidRDefault="00401FA3" w:rsidP="00401FA3">
      <w:pPr>
        <w:keepNext/>
        <w:jc w:val="center"/>
      </w:pPr>
      <w:r w:rsidRPr="00335252">
        <w:rPr>
          <w:rFonts w:ascii="Times New Roman" w:hAnsi="Times New Roman" w:cs="Times New Roman"/>
          <w:noProof/>
          <w:sz w:val="24"/>
          <w:szCs w:val="24"/>
        </w:rPr>
        <w:drawing>
          <wp:inline distT="0" distB="0" distL="0" distR="0" wp14:anchorId="27FBE2CC" wp14:editId="790288F0">
            <wp:extent cx="5653217" cy="1964602"/>
            <wp:effectExtent l="0" t="0" r="0" b="4445"/>
            <wp:docPr id="34" name="Picture 3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hart, scatter chart&#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680233" cy="1973991"/>
                    </a:xfrm>
                    <a:prstGeom prst="rect">
                      <a:avLst/>
                    </a:prstGeom>
                  </pic:spPr>
                </pic:pic>
              </a:graphicData>
            </a:graphic>
          </wp:inline>
        </w:drawing>
      </w:r>
    </w:p>
    <w:p w14:paraId="5BE390E9" w14:textId="5B671152" w:rsidR="00401FA3" w:rsidRPr="00E17768" w:rsidRDefault="00401FA3" w:rsidP="00401FA3">
      <w:pPr>
        <w:pStyle w:val="Caption"/>
        <w:jc w:val="center"/>
        <w:rPr>
          <w:rFonts w:ascii="Times New Roman" w:hAnsi="Times New Roman" w:cs="Times New Roman"/>
          <w:sz w:val="40"/>
          <w:szCs w:val="40"/>
        </w:rPr>
      </w:pPr>
      <w:r w:rsidRPr="00E17768">
        <w:rPr>
          <w:rFonts w:ascii="Times New Roman" w:hAnsi="Times New Roman" w:cs="Times New Roman"/>
          <w:sz w:val="24"/>
          <w:szCs w:val="24"/>
        </w:rPr>
        <w:t>Figura 3.</w:t>
      </w:r>
      <w:r w:rsidR="00387C7D">
        <w:rPr>
          <w:rFonts w:ascii="Times New Roman" w:hAnsi="Times New Roman" w:cs="Times New Roman"/>
          <w:sz w:val="24"/>
          <w:szCs w:val="24"/>
        </w:rPr>
        <w:t>13</w:t>
      </w:r>
      <w:r w:rsidRPr="00E17768">
        <w:rPr>
          <w:rFonts w:ascii="Times New Roman" w:hAnsi="Times New Roman" w:cs="Times New Roman"/>
          <w:sz w:val="24"/>
          <w:szCs w:val="24"/>
        </w:rPr>
        <w:t>. Posibile rezultate în urma antrenării</w:t>
      </w:r>
    </w:p>
    <w:p w14:paraId="443B28DD" w14:textId="6E31E620" w:rsidR="00401FA3" w:rsidRPr="00335252" w:rsidRDefault="00401FA3" w:rsidP="00401FA3">
      <w:pPr>
        <w:ind w:firstLine="708"/>
        <w:rPr>
          <w:rFonts w:ascii="Times New Roman" w:hAnsi="Times New Roman" w:cs="Times New Roman"/>
          <w:sz w:val="24"/>
          <w:szCs w:val="24"/>
        </w:rPr>
      </w:pPr>
      <w:r w:rsidRPr="00335252">
        <w:rPr>
          <w:rFonts w:ascii="Times New Roman" w:hAnsi="Times New Roman" w:cs="Times New Roman"/>
          <w:sz w:val="24"/>
          <w:szCs w:val="24"/>
        </w:rPr>
        <w:t xml:space="preserve">Ulterior, </w:t>
      </w:r>
      <w:r w:rsidRPr="00191335">
        <w:rPr>
          <w:rFonts w:ascii="Times New Roman" w:hAnsi="Times New Roman" w:cs="Times New Roman"/>
          <w:i/>
          <w:iCs/>
          <w:sz w:val="24"/>
          <w:szCs w:val="24"/>
        </w:rPr>
        <w:t>scaler</w:t>
      </w:r>
      <w:r w:rsidRPr="00335252">
        <w:rPr>
          <w:rFonts w:ascii="Times New Roman" w:hAnsi="Times New Roman" w:cs="Times New Roman"/>
          <w:sz w:val="24"/>
          <w:szCs w:val="24"/>
        </w:rPr>
        <w:t xml:space="preserve">-ul din Sci-Kit Learn </w:t>
      </w:r>
      <w:r w:rsidRPr="00335252">
        <w:rPr>
          <w:rFonts w:ascii="Times New Roman" w:hAnsi="Times New Roman" w:cs="Times New Roman"/>
          <w:i/>
          <w:iCs/>
          <w:sz w:val="24"/>
          <w:szCs w:val="24"/>
        </w:rPr>
        <w:t xml:space="preserve">MinMaxScaler </w:t>
      </w:r>
      <w:r w:rsidRPr="00335252">
        <w:rPr>
          <w:rFonts w:ascii="Times New Roman" w:hAnsi="Times New Roman" w:cs="Times New Roman"/>
          <w:sz w:val="24"/>
          <w:szCs w:val="24"/>
        </w:rPr>
        <w:t xml:space="preserve">este folosit pentru a plasa valorile pe o scară de la 0 la 1, acesta fiind antrenat pe datele de antrenament și aplicat atât pe setul de antrenament cât și cel test. După prelucrarea datelor, modelul exportat anterior a fost instanțiat folosind </w:t>
      </w:r>
      <w:r w:rsidRPr="00335252">
        <w:rPr>
          <w:rFonts w:ascii="Times New Roman" w:hAnsi="Times New Roman" w:cs="Times New Roman"/>
          <w:i/>
          <w:iCs/>
          <w:sz w:val="24"/>
          <w:szCs w:val="24"/>
        </w:rPr>
        <w:t xml:space="preserve">load_model </w:t>
      </w:r>
      <w:r w:rsidRPr="00335252">
        <w:rPr>
          <w:rFonts w:ascii="Times New Roman" w:hAnsi="Times New Roman" w:cs="Times New Roman"/>
          <w:sz w:val="24"/>
          <w:szCs w:val="24"/>
        </w:rPr>
        <w:t>din Keras</w:t>
      </w:r>
      <w:r w:rsidR="00ED1693">
        <w:rPr>
          <w:rFonts w:ascii="Times New Roman" w:hAnsi="Times New Roman" w:cs="Times New Roman"/>
          <w:sz w:val="24"/>
          <w:szCs w:val="24"/>
        </w:rPr>
        <w:t>,</w:t>
      </w:r>
      <w:r w:rsidRPr="00335252">
        <w:rPr>
          <w:rFonts w:ascii="Times New Roman" w:hAnsi="Times New Roman" w:cs="Times New Roman"/>
          <w:sz w:val="24"/>
          <w:szCs w:val="24"/>
        </w:rPr>
        <w:t xml:space="preserve"> iar datele </w:t>
      </w:r>
      <w:r>
        <w:rPr>
          <w:rFonts w:ascii="Times New Roman" w:hAnsi="Times New Roman" w:cs="Times New Roman"/>
          <w:sz w:val="24"/>
          <w:szCs w:val="24"/>
        </w:rPr>
        <w:t xml:space="preserve">au fost </w:t>
      </w:r>
      <w:r w:rsidRPr="00335252">
        <w:rPr>
          <w:rFonts w:ascii="Times New Roman" w:hAnsi="Times New Roman" w:cs="Times New Roman"/>
          <w:sz w:val="24"/>
          <w:szCs w:val="24"/>
        </w:rPr>
        <w:t>redimensionate corespunzător. După mai multe încercări</w:t>
      </w:r>
      <w:r>
        <w:rPr>
          <w:rFonts w:ascii="Times New Roman" w:hAnsi="Times New Roman" w:cs="Times New Roman"/>
          <w:sz w:val="24"/>
          <w:szCs w:val="24"/>
        </w:rPr>
        <w:t>,</w:t>
      </w:r>
      <w:r w:rsidRPr="00335252">
        <w:rPr>
          <w:rFonts w:ascii="Times New Roman" w:hAnsi="Times New Roman" w:cs="Times New Roman"/>
          <w:sz w:val="24"/>
          <w:szCs w:val="24"/>
        </w:rPr>
        <w:t xml:space="preserve"> cele mai mici valori ale funcției de cost</w:t>
      </w:r>
      <w:r>
        <w:rPr>
          <w:rFonts w:ascii="Times New Roman" w:hAnsi="Times New Roman" w:cs="Times New Roman"/>
          <w:sz w:val="24"/>
          <w:szCs w:val="24"/>
        </w:rPr>
        <w:t xml:space="preserve"> au fost înregistrate folosind</w:t>
      </w:r>
      <w:r w:rsidRPr="00335252">
        <w:rPr>
          <w:rFonts w:ascii="Times New Roman" w:hAnsi="Times New Roman" w:cs="Times New Roman"/>
          <w:sz w:val="24"/>
          <w:szCs w:val="24"/>
        </w:rPr>
        <w:t xml:space="preserve"> 35 de epoci cu un split de 10% din date pentru validare</w:t>
      </w:r>
      <w:r>
        <w:rPr>
          <w:rFonts w:ascii="Times New Roman" w:hAnsi="Times New Roman" w:cs="Times New Roman"/>
          <w:sz w:val="24"/>
          <w:szCs w:val="24"/>
        </w:rPr>
        <w:t>.</w:t>
      </w:r>
      <w:r w:rsidRPr="00335252">
        <w:rPr>
          <w:rFonts w:ascii="Times New Roman" w:hAnsi="Times New Roman" w:cs="Times New Roman"/>
          <w:sz w:val="24"/>
          <w:szCs w:val="24"/>
        </w:rPr>
        <w:t xml:space="preserve"> În urma efectuării antrenamentului, modelul a fost evaluat pe datele de test cu rezultate bune ce sugerează un </w:t>
      </w:r>
      <w:r w:rsidRPr="00191335">
        <w:rPr>
          <w:rFonts w:ascii="Times New Roman" w:hAnsi="Times New Roman" w:cs="Times New Roman"/>
          <w:i/>
          <w:iCs/>
          <w:sz w:val="24"/>
          <w:szCs w:val="24"/>
        </w:rPr>
        <w:t>fit</w:t>
      </w:r>
      <w:r w:rsidRPr="00335252">
        <w:rPr>
          <w:rFonts w:ascii="Times New Roman" w:hAnsi="Times New Roman" w:cs="Times New Roman"/>
          <w:sz w:val="24"/>
          <w:szCs w:val="24"/>
        </w:rPr>
        <w:t xml:space="preserve"> robust. Având </w:t>
      </w:r>
      <w:r w:rsidR="00ED1693">
        <w:rPr>
          <w:rFonts w:ascii="Times New Roman" w:hAnsi="Times New Roman" w:cs="Times New Roman"/>
          <w:sz w:val="24"/>
          <w:szCs w:val="24"/>
        </w:rPr>
        <w:t xml:space="preserve">ponderile </w:t>
      </w:r>
      <w:r w:rsidRPr="00335252">
        <w:rPr>
          <w:rFonts w:ascii="Times New Roman" w:hAnsi="Times New Roman" w:cs="Times New Roman"/>
          <w:sz w:val="24"/>
          <w:szCs w:val="24"/>
        </w:rPr>
        <w:t xml:space="preserve">setate și </w:t>
      </w:r>
      <w:r w:rsidRPr="009C7996">
        <w:rPr>
          <w:rFonts w:ascii="Times New Roman" w:hAnsi="Times New Roman" w:cs="Times New Roman"/>
          <w:i/>
          <w:iCs/>
          <w:sz w:val="24"/>
          <w:szCs w:val="24"/>
        </w:rPr>
        <w:t>scaler</w:t>
      </w:r>
      <w:r w:rsidRPr="00335252">
        <w:rPr>
          <w:rFonts w:ascii="Times New Roman" w:hAnsi="Times New Roman" w:cs="Times New Roman"/>
          <w:sz w:val="24"/>
          <w:szCs w:val="24"/>
        </w:rPr>
        <w:t>-ul antrenat, acestea au fost exportate pentru uz ulterior.</w:t>
      </w:r>
    </w:p>
    <w:p w14:paraId="2C9B878B" w14:textId="77777777" w:rsidR="00401FA3" w:rsidRDefault="00401FA3" w:rsidP="00401FA3">
      <w:pPr>
        <w:keepNext/>
      </w:pPr>
      <w:r w:rsidRPr="00335252">
        <w:rPr>
          <w:rFonts w:ascii="Times New Roman" w:hAnsi="Times New Roman" w:cs="Times New Roman"/>
          <w:noProof/>
          <w:sz w:val="24"/>
          <w:szCs w:val="24"/>
        </w:rPr>
        <w:lastRenderedPageBreak/>
        <w:drawing>
          <wp:inline distT="0" distB="0" distL="0" distR="0" wp14:anchorId="5F41C8F4" wp14:editId="3B723739">
            <wp:extent cx="2465408" cy="1499870"/>
            <wp:effectExtent l="0" t="0" r="0" b="0"/>
            <wp:docPr id="35" name="Picture 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576824" cy="1567652"/>
                    </a:xfrm>
                    <a:prstGeom prst="rect">
                      <a:avLst/>
                    </a:prstGeom>
                  </pic:spPr>
                </pic:pic>
              </a:graphicData>
            </a:graphic>
          </wp:inline>
        </w:drawing>
      </w:r>
      <w:r>
        <w:t xml:space="preserve">     </w:t>
      </w:r>
      <w:r w:rsidRPr="00335252">
        <w:rPr>
          <w:rFonts w:ascii="Times New Roman" w:hAnsi="Times New Roman" w:cs="Times New Roman"/>
          <w:noProof/>
          <w:sz w:val="24"/>
          <w:szCs w:val="24"/>
        </w:rPr>
        <w:drawing>
          <wp:inline distT="0" distB="0" distL="0" distR="0" wp14:anchorId="69E55343" wp14:editId="16B6ABD7">
            <wp:extent cx="3169809" cy="1497330"/>
            <wp:effectExtent l="0" t="0" r="5715" b="1270"/>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3311988" cy="1564491"/>
                    </a:xfrm>
                    <a:prstGeom prst="rect">
                      <a:avLst/>
                    </a:prstGeom>
                  </pic:spPr>
                </pic:pic>
              </a:graphicData>
            </a:graphic>
          </wp:inline>
        </w:drawing>
      </w:r>
    </w:p>
    <w:p w14:paraId="65ABB07E" w14:textId="3A686FCE" w:rsidR="00401FA3" w:rsidRPr="00E17768" w:rsidRDefault="002F07A8" w:rsidP="00387C7D">
      <w:pPr>
        <w:pStyle w:val="Caption"/>
        <w:rPr>
          <w:rFonts w:ascii="Times New Roman" w:hAnsi="Times New Roman" w:cs="Times New Roman"/>
          <w:sz w:val="24"/>
          <w:szCs w:val="24"/>
        </w:rPr>
      </w:pPr>
      <w:r>
        <w:rPr>
          <w:rFonts w:ascii="Times New Roman" w:hAnsi="Times New Roman" w:cs="Times New Roman"/>
          <w:sz w:val="24"/>
          <w:szCs w:val="24"/>
        </w:rPr>
        <w:t xml:space="preserve">Figura 3.14. </w:t>
      </w:r>
      <w:r w:rsidR="00401FA3" w:rsidRPr="00E17768">
        <w:rPr>
          <w:rFonts w:ascii="Times New Roman" w:hAnsi="Times New Roman" w:cs="Times New Roman"/>
          <w:sz w:val="24"/>
          <w:szCs w:val="24"/>
        </w:rPr>
        <w:t>Antrenarea rețelei neurona</w:t>
      </w:r>
      <w:r w:rsidR="00E17768">
        <w:rPr>
          <w:rFonts w:ascii="Times New Roman" w:hAnsi="Times New Roman" w:cs="Times New Roman"/>
          <w:sz w:val="24"/>
          <w:szCs w:val="24"/>
        </w:rPr>
        <w:t>le</w:t>
      </w:r>
      <w:r w:rsidR="00387C7D">
        <w:rPr>
          <w:rFonts w:ascii="Times New Roman" w:hAnsi="Times New Roman" w:cs="Times New Roman"/>
          <w:sz w:val="24"/>
          <w:szCs w:val="24"/>
        </w:rPr>
        <w:t xml:space="preserve">      </w:t>
      </w:r>
      <w:r>
        <w:rPr>
          <w:rFonts w:ascii="Times New Roman" w:hAnsi="Times New Roman" w:cs="Times New Roman"/>
          <w:sz w:val="24"/>
          <w:szCs w:val="24"/>
        </w:rPr>
        <w:t xml:space="preserve">   Figura 3.15. </w:t>
      </w:r>
      <w:r w:rsidR="00387C7D">
        <w:rPr>
          <w:rFonts w:ascii="Times New Roman" w:hAnsi="Times New Roman" w:cs="Times New Roman"/>
          <w:sz w:val="24"/>
          <w:szCs w:val="24"/>
        </w:rPr>
        <w:t xml:space="preserve"> </w:t>
      </w:r>
      <w:r w:rsidR="00401FA3" w:rsidRPr="00E17768">
        <w:rPr>
          <w:rFonts w:ascii="Times New Roman" w:hAnsi="Times New Roman" w:cs="Times New Roman"/>
          <w:sz w:val="24"/>
          <w:szCs w:val="24"/>
        </w:rPr>
        <w:t xml:space="preserve">Evaluarea rețelei neuronale </w:t>
      </w:r>
    </w:p>
    <w:p w14:paraId="1CCCB2F7" w14:textId="03414C35" w:rsidR="00E17768" w:rsidRDefault="00401FA3" w:rsidP="00943B2F">
      <w:pPr>
        <w:ind w:firstLine="708"/>
        <w:rPr>
          <w:rFonts w:ascii="Times New Roman" w:hAnsi="Times New Roman" w:cs="Times New Roman"/>
          <w:sz w:val="24"/>
          <w:szCs w:val="24"/>
        </w:rPr>
      </w:pPr>
      <w:r w:rsidRPr="00335252">
        <w:rPr>
          <w:rFonts w:ascii="Times New Roman" w:hAnsi="Times New Roman" w:cs="Times New Roman"/>
          <w:sz w:val="24"/>
          <w:szCs w:val="24"/>
        </w:rPr>
        <w:t xml:space="preserve">Serviciul de Inferență folosește atât modelul cât și </w:t>
      </w:r>
      <w:r w:rsidRPr="009C7996">
        <w:rPr>
          <w:rFonts w:ascii="Times New Roman" w:hAnsi="Times New Roman" w:cs="Times New Roman"/>
          <w:i/>
          <w:iCs/>
          <w:sz w:val="24"/>
          <w:szCs w:val="24"/>
        </w:rPr>
        <w:t>scaler</w:t>
      </w:r>
      <w:r w:rsidRPr="00335252">
        <w:rPr>
          <w:rFonts w:ascii="Times New Roman" w:hAnsi="Times New Roman" w:cs="Times New Roman"/>
          <w:sz w:val="24"/>
          <w:szCs w:val="24"/>
        </w:rPr>
        <w:t>-ul, pe care le încarcă la pornirea server-ului Flask. Înainte de a efectua predicția, date</w:t>
      </w:r>
      <w:r>
        <w:rPr>
          <w:rFonts w:ascii="Times New Roman" w:hAnsi="Times New Roman" w:cs="Times New Roman"/>
          <w:sz w:val="24"/>
          <w:szCs w:val="24"/>
        </w:rPr>
        <w:t>le</w:t>
      </w:r>
      <w:r w:rsidRPr="00335252">
        <w:rPr>
          <w:rFonts w:ascii="Times New Roman" w:hAnsi="Times New Roman" w:cs="Times New Roman"/>
          <w:sz w:val="24"/>
          <w:szCs w:val="24"/>
        </w:rPr>
        <w:t xml:space="preserve"> sunt prelucrate conform mențiunilor anterioare, transformate de către </w:t>
      </w:r>
      <w:r w:rsidRPr="009C7996">
        <w:rPr>
          <w:rFonts w:ascii="Times New Roman" w:hAnsi="Times New Roman" w:cs="Times New Roman"/>
          <w:i/>
          <w:iCs/>
          <w:sz w:val="24"/>
          <w:szCs w:val="24"/>
        </w:rPr>
        <w:t>scaler</w:t>
      </w:r>
      <w:r w:rsidRPr="00335252">
        <w:rPr>
          <w:rFonts w:ascii="Times New Roman" w:hAnsi="Times New Roman" w:cs="Times New Roman"/>
          <w:sz w:val="24"/>
          <w:szCs w:val="24"/>
        </w:rPr>
        <w:t xml:space="preserve"> și redimensionate corespunzător. Inferența este apoi efectuată, iar rezultatul acest</w:t>
      </w:r>
      <w:r w:rsidR="00ED1693">
        <w:rPr>
          <w:rFonts w:ascii="Times New Roman" w:hAnsi="Times New Roman" w:cs="Times New Roman"/>
          <w:sz w:val="24"/>
          <w:szCs w:val="24"/>
        </w:rPr>
        <w:t>e</w:t>
      </w:r>
      <w:r w:rsidRPr="00335252">
        <w:rPr>
          <w:rFonts w:ascii="Times New Roman" w:hAnsi="Times New Roman" w:cs="Times New Roman"/>
          <w:sz w:val="24"/>
          <w:szCs w:val="24"/>
        </w:rPr>
        <w:t xml:space="preserve">ia este readus la scară normală prin metoda </w:t>
      </w:r>
      <w:r w:rsidRPr="00335252">
        <w:rPr>
          <w:rFonts w:ascii="Times New Roman" w:hAnsi="Times New Roman" w:cs="Times New Roman"/>
          <w:i/>
          <w:iCs/>
          <w:sz w:val="24"/>
          <w:szCs w:val="24"/>
        </w:rPr>
        <w:t xml:space="preserve">inverse_transform </w:t>
      </w:r>
      <w:r w:rsidRPr="00335252">
        <w:rPr>
          <w:rFonts w:ascii="Times New Roman" w:hAnsi="Times New Roman" w:cs="Times New Roman"/>
          <w:sz w:val="24"/>
          <w:szCs w:val="24"/>
        </w:rPr>
        <w:t xml:space="preserve">a </w:t>
      </w:r>
      <w:r w:rsidRPr="009C7996">
        <w:rPr>
          <w:rFonts w:ascii="Times New Roman" w:hAnsi="Times New Roman" w:cs="Times New Roman"/>
          <w:i/>
          <w:iCs/>
          <w:sz w:val="24"/>
          <w:szCs w:val="24"/>
        </w:rPr>
        <w:t>scaler</w:t>
      </w:r>
      <w:r w:rsidRPr="00335252">
        <w:rPr>
          <w:rFonts w:ascii="Times New Roman" w:hAnsi="Times New Roman" w:cs="Times New Roman"/>
          <w:sz w:val="24"/>
          <w:szCs w:val="24"/>
        </w:rPr>
        <w:t>-ului. Acest rezultat este convertit în format JSON și întors serviciului ML, care îl întoarce apoi către utilizator.</w:t>
      </w:r>
    </w:p>
    <w:p w14:paraId="296A6DBB" w14:textId="730069DC" w:rsidR="00E17768" w:rsidRPr="00E92FA2" w:rsidRDefault="00401FA3" w:rsidP="00E17768">
      <w:pPr>
        <w:pStyle w:val="Heading3"/>
        <w:rPr>
          <w:rFonts w:ascii="Times New Roman" w:hAnsi="Times New Roman" w:cs="Times New Roman"/>
        </w:rPr>
      </w:pPr>
      <w:bookmarkStart w:id="66" w:name="_Toc106396827"/>
      <w:r w:rsidRPr="00E92FA2">
        <w:rPr>
          <w:rFonts w:ascii="Times New Roman" w:hAnsi="Times New Roman" w:cs="Times New Roman"/>
        </w:rPr>
        <w:t>III.5.7. Microserviciul de interfață grafică</w:t>
      </w:r>
      <w:bookmarkEnd w:id="66"/>
    </w:p>
    <w:p w14:paraId="4008125B" w14:textId="5B459A13" w:rsidR="00401FA3" w:rsidRPr="00335252" w:rsidRDefault="00401FA3" w:rsidP="00401FA3">
      <w:pPr>
        <w:ind w:right="-2" w:firstLine="708"/>
        <w:rPr>
          <w:rFonts w:ascii="Times New Roman" w:hAnsi="Times New Roman" w:cs="Times New Roman"/>
          <w:sz w:val="24"/>
          <w:szCs w:val="24"/>
        </w:rPr>
      </w:pPr>
      <w:r w:rsidRPr="00335252">
        <w:rPr>
          <w:rFonts w:ascii="Times New Roman" w:hAnsi="Times New Roman" w:cs="Times New Roman"/>
          <w:sz w:val="24"/>
          <w:szCs w:val="24"/>
        </w:rPr>
        <w:t xml:space="preserve">Pentru a facilita utilizarea acestei soluții, a fost dezvoltată o interfață grafică folosind </w:t>
      </w:r>
      <w:r w:rsidRPr="009C7996">
        <w:rPr>
          <w:rFonts w:ascii="Times New Roman" w:hAnsi="Times New Roman" w:cs="Times New Roman"/>
          <w:i/>
          <w:iCs/>
          <w:sz w:val="24"/>
          <w:szCs w:val="24"/>
        </w:rPr>
        <w:t>framework</w:t>
      </w:r>
      <w:r w:rsidRPr="00335252">
        <w:rPr>
          <w:rFonts w:ascii="Times New Roman" w:hAnsi="Times New Roman" w:cs="Times New Roman"/>
          <w:sz w:val="24"/>
          <w:szCs w:val="24"/>
        </w:rPr>
        <w:t xml:space="preserve">-ul Next.js. Componentele folosite în crearea </w:t>
      </w:r>
      <w:r w:rsidRPr="009C7996">
        <w:rPr>
          <w:rFonts w:ascii="Times New Roman" w:hAnsi="Times New Roman" w:cs="Times New Roman"/>
          <w:i/>
          <w:iCs/>
          <w:sz w:val="24"/>
          <w:szCs w:val="24"/>
        </w:rPr>
        <w:t>view</w:t>
      </w:r>
      <w:r w:rsidRPr="00335252">
        <w:rPr>
          <w:rFonts w:ascii="Times New Roman" w:hAnsi="Times New Roman" w:cs="Times New Roman"/>
          <w:sz w:val="24"/>
          <w:szCs w:val="24"/>
        </w:rPr>
        <w:t xml:space="preserve">-urilor </w:t>
      </w:r>
      <w:r w:rsidR="00ED1693">
        <w:rPr>
          <w:rFonts w:ascii="Times New Roman" w:hAnsi="Times New Roman" w:cs="Times New Roman"/>
          <w:sz w:val="24"/>
          <w:szCs w:val="24"/>
        </w:rPr>
        <w:t xml:space="preserve">provin </w:t>
      </w:r>
      <w:r w:rsidRPr="00335252">
        <w:rPr>
          <w:rFonts w:ascii="Times New Roman" w:hAnsi="Times New Roman" w:cs="Times New Roman"/>
          <w:sz w:val="24"/>
          <w:szCs w:val="24"/>
        </w:rPr>
        <w:t xml:space="preserve">din librăria Material UI. Next.js a fost </w:t>
      </w:r>
      <w:r w:rsidR="00494021">
        <w:rPr>
          <w:rFonts w:ascii="Times New Roman" w:hAnsi="Times New Roman" w:cs="Times New Roman"/>
          <w:sz w:val="24"/>
          <w:szCs w:val="24"/>
        </w:rPr>
        <w:t xml:space="preserve">ales </w:t>
      </w:r>
      <w:r w:rsidR="0011547A">
        <w:rPr>
          <w:rFonts w:ascii="Times New Roman" w:hAnsi="Times New Roman" w:cs="Times New Roman"/>
          <w:sz w:val="24"/>
          <w:szCs w:val="24"/>
        </w:rPr>
        <w:t>î</w:t>
      </w:r>
      <w:r w:rsidR="00494021">
        <w:rPr>
          <w:rFonts w:ascii="Times New Roman" w:hAnsi="Times New Roman" w:cs="Times New Roman"/>
          <w:sz w:val="24"/>
          <w:szCs w:val="24"/>
        </w:rPr>
        <w:t xml:space="preserve">n detrimentul </w:t>
      </w:r>
      <w:r w:rsidR="00927352">
        <w:rPr>
          <w:rFonts w:ascii="Times New Roman" w:hAnsi="Times New Roman" w:cs="Times New Roman"/>
          <w:sz w:val="24"/>
          <w:szCs w:val="24"/>
        </w:rPr>
        <w:t>unei soluții pur React</w:t>
      </w:r>
      <w:r w:rsidRPr="00335252">
        <w:rPr>
          <w:rFonts w:ascii="Times New Roman" w:hAnsi="Times New Roman" w:cs="Times New Roman"/>
          <w:sz w:val="24"/>
          <w:szCs w:val="24"/>
        </w:rPr>
        <w:t xml:space="preserve"> pentru </w:t>
      </w:r>
      <w:r w:rsidR="002151A0">
        <w:rPr>
          <w:rFonts w:ascii="Times New Roman" w:hAnsi="Times New Roman" w:cs="Times New Roman"/>
          <w:sz w:val="24"/>
          <w:szCs w:val="24"/>
        </w:rPr>
        <w:t xml:space="preserve">nivelul </w:t>
      </w:r>
      <w:r w:rsidRPr="00335252">
        <w:rPr>
          <w:rFonts w:ascii="Times New Roman" w:hAnsi="Times New Roman" w:cs="Times New Roman"/>
          <w:sz w:val="24"/>
          <w:szCs w:val="24"/>
        </w:rPr>
        <w:t>înalt de calitate a experienței</w:t>
      </w:r>
      <w:r>
        <w:rPr>
          <w:rFonts w:ascii="Times New Roman" w:hAnsi="Times New Roman" w:cs="Times New Roman"/>
          <w:sz w:val="24"/>
          <w:szCs w:val="24"/>
        </w:rPr>
        <w:t xml:space="preserve"> u</w:t>
      </w:r>
      <w:r w:rsidRPr="00335252">
        <w:rPr>
          <w:rFonts w:ascii="Times New Roman" w:hAnsi="Times New Roman" w:cs="Times New Roman"/>
          <w:sz w:val="24"/>
          <w:szCs w:val="24"/>
        </w:rPr>
        <w:t>tilizatorului</w:t>
      </w:r>
      <w:r w:rsidR="00E32A04">
        <w:rPr>
          <w:rFonts w:ascii="Times New Roman" w:hAnsi="Times New Roman" w:cs="Times New Roman"/>
          <w:sz w:val="24"/>
          <w:szCs w:val="24"/>
        </w:rPr>
        <w:t xml:space="preserve"> oferit</w:t>
      </w:r>
      <w:r w:rsidRPr="00335252">
        <w:rPr>
          <w:rFonts w:ascii="Times New Roman" w:hAnsi="Times New Roman" w:cs="Times New Roman"/>
          <w:sz w:val="24"/>
          <w:szCs w:val="24"/>
        </w:rPr>
        <w:t>, pentru performanța ridicată pe care o oferă</w:t>
      </w:r>
      <w:r w:rsidR="00E32A04">
        <w:rPr>
          <w:rFonts w:ascii="Times New Roman" w:hAnsi="Times New Roman" w:cs="Times New Roman"/>
          <w:sz w:val="24"/>
          <w:szCs w:val="24"/>
        </w:rPr>
        <w:t xml:space="preserve"> prin </w:t>
      </w:r>
      <w:r w:rsidR="00ED1693">
        <w:rPr>
          <w:rFonts w:ascii="Times New Roman" w:hAnsi="Times New Roman" w:cs="Times New Roman"/>
          <w:sz w:val="24"/>
          <w:szCs w:val="24"/>
        </w:rPr>
        <w:t xml:space="preserve">afișarea </w:t>
      </w:r>
      <w:r w:rsidR="00E32A04">
        <w:rPr>
          <w:rFonts w:ascii="Times New Roman" w:hAnsi="Times New Roman" w:cs="Times New Roman"/>
          <w:sz w:val="24"/>
          <w:szCs w:val="24"/>
        </w:rPr>
        <w:t>static</w:t>
      </w:r>
      <w:r w:rsidR="00DB5D9C">
        <w:rPr>
          <w:rFonts w:ascii="Times New Roman" w:hAnsi="Times New Roman" w:cs="Times New Roman"/>
          <w:sz w:val="24"/>
          <w:szCs w:val="24"/>
        </w:rPr>
        <w:t>ă</w:t>
      </w:r>
      <w:r w:rsidR="00E32A04">
        <w:rPr>
          <w:rFonts w:ascii="Times New Roman" w:hAnsi="Times New Roman" w:cs="Times New Roman"/>
          <w:sz w:val="24"/>
          <w:szCs w:val="24"/>
        </w:rPr>
        <w:t xml:space="preserve"> a paginilor</w:t>
      </w:r>
      <w:r w:rsidRPr="00335252">
        <w:rPr>
          <w:rFonts w:ascii="Times New Roman" w:hAnsi="Times New Roman" w:cs="Times New Roman"/>
          <w:sz w:val="24"/>
          <w:szCs w:val="24"/>
        </w:rPr>
        <w:t xml:space="preserve">, cât și pentru posibilitățile de optimizare </w:t>
      </w:r>
      <w:r w:rsidR="00ED1693" w:rsidRPr="00ED1693">
        <w:rPr>
          <w:rFonts w:ascii="Times New Roman" w:hAnsi="Times New Roman" w:cs="Times New Roman"/>
          <w:sz w:val="24"/>
          <w:szCs w:val="24"/>
        </w:rPr>
        <w:t>disponibile</w:t>
      </w:r>
      <w:r w:rsidR="00ED1693">
        <w:rPr>
          <w:rFonts w:ascii="Times New Roman" w:hAnsi="Times New Roman" w:cs="Times New Roman"/>
          <w:sz w:val="24"/>
          <w:szCs w:val="24"/>
        </w:rPr>
        <w:t xml:space="preserve"> </w:t>
      </w:r>
      <w:r w:rsidRPr="00335252">
        <w:rPr>
          <w:rFonts w:ascii="Times New Roman" w:hAnsi="Times New Roman" w:cs="Times New Roman"/>
          <w:sz w:val="24"/>
          <w:szCs w:val="24"/>
        </w:rPr>
        <w:t>pentru motorul de căutare</w:t>
      </w:r>
      <w:r w:rsidR="00CD4828">
        <w:rPr>
          <w:rFonts w:ascii="Times New Roman" w:hAnsi="Times New Roman" w:cs="Times New Roman"/>
          <w:sz w:val="24"/>
          <w:szCs w:val="24"/>
        </w:rPr>
        <w:t xml:space="preserve"> </w:t>
      </w:r>
      <w:sdt>
        <w:sdtPr>
          <w:rPr>
            <w:rFonts w:ascii="Times New Roman" w:hAnsi="Times New Roman" w:cs="Times New Roman"/>
            <w:sz w:val="24"/>
            <w:szCs w:val="24"/>
          </w:rPr>
          <w:id w:val="-526707187"/>
          <w:citation/>
        </w:sdtPr>
        <w:sdtEndPr/>
        <w:sdtContent>
          <w:r w:rsidR="00CD4828">
            <w:rPr>
              <w:rFonts w:ascii="Times New Roman" w:hAnsi="Times New Roman" w:cs="Times New Roman"/>
              <w:sz w:val="24"/>
              <w:szCs w:val="24"/>
            </w:rPr>
            <w:fldChar w:fldCharType="begin"/>
          </w:r>
          <w:r w:rsidR="008117B5">
            <w:rPr>
              <w:rFonts w:ascii="Times New Roman" w:hAnsi="Times New Roman" w:cs="Times New Roman"/>
              <w:sz w:val="24"/>
              <w:szCs w:val="24"/>
            </w:rPr>
            <w:instrText xml:space="preserve">CITATION Nex22 \l 1033 </w:instrText>
          </w:r>
          <w:r w:rsidR="00CD4828">
            <w:rPr>
              <w:rFonts w:ascii="Times New Roman" w:hAnsi="Times New Roman" w:cs="Times New Roman"/>
              <w:sz w:val="24"/>
              <w:szCs w:val="24"/>
            </w:rPr>
            <w:fldChar w:fldCharType="separate"/>
          </w:r>
          <w:r w:rsidR="00237586" w:rsidRPr="00237586">
            <w:rPr>
              <w:rFonts w:ascii="Times New Roman" w:hAnsi="Times New Roman" w:cs="Times New Roman"/>
              <w:noProof/>
              <w:sz w:val="24"/>
              <w:szCs w:val="24"/>
            </w:rPr>
            <w:t>[12]</w:t>
          </w:r>
          <w:r w:rsidR="00CD4828">
            <w:rPr>
              <w:rFonts w:ascii="Times New Roman" w:hAnsi="Times New Roman" w:cs="Times New Roman"/>
              <w:sz w:val="24"/>
              <w:szCs w:val="24"/>
            </w:rPr>
            <w:fldChar w:fldCharType="end"/>
          </w:r>
        </w:sdtContent>
      </w:sdt>
      <w:r w:rsidRPr="00335252">
        <w:rPr>
          <w:rFonts w:ascii="Times New Roman" w:hAnsi="Times New Roman" w:cs="Times New Roman"/>
          <w:sz w:val="24"/>
          <w:szCs w:val="24"/>
        </w:rPr>
        <w:t xml:space="preserve">. </w:t>
      </w:r>
    </w:p>
    <w:p w14:paraId="10B4F25F" w14:textId="77777777" w:rsidR="00401FA3" w:rsidRDefault="00401FA3" w:rsidP="00401FA3">
      <w:pPr>
        <w:keepNext/>
        <w:jc w:val="center"/>
      </w:pPr>
      <w:r w:rsidRPr="00335252">
        <w:rPr>
          <w:rFonts w:ascii="Times New Roman" w:hAnsi="Times New Roman" w:cs="Times New Roman"/>
          <w:noProof/>
        </w:rPr>
        <w:drawing>
          <wp:inline distT="0" distB="0" distL="0" distR="0" wp14:anchorId="39DF2662" wp14:editId="25D57120">
            <wp:extent cx="4201610" cy="2391722"/>
            <wp:effectExtent l="0" t="0" r="2540" b="0"/>
            <wp:docPr id="16" name="Picture 16"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 table&#10;&#10;Description automatically generated"/>
                    <pic:cNvPicPr/>
                  </pic:nvPicPr>
                  <pic:blipFill>
                    <a:blip r:embed="rId32"/>
                    <a:stretch>
                      <a:fillRect/>
                    </a:stretch>
                  </pic:blipFill>
                  <pic:spPr>
                    <a:xfrm>
                      <a:off x="0" y="0"/>
                      <a:ext cx="4343344" cy="2472403"/>
                    </a:xfrm>
                    <a:prstGeom prst="rect">
                      <a:avLst/>
                    </a:prstGeom>
                  </pic:spPr>
                </pic:pic>
              </a:graphicData>
            </a:graphic>
          </wp:inline>
        </w:drawing>
      </w:r>
    </w:p>
    <w:p w14:paraId="08C2DAAA" w14:textId="4AD56584" w:rsidR="00401FA3" w:rsidRPr="00E17768" w:rsidRDefault="00401FA3" w:rsidP="00401FA3">
      <w:pPr>
        <w:pStyle w:val="Caption"/>
        <w:jc w:val="center"/>
        <w:rPr>
          <w:rFonts w:ascii="Times New Roman" w:hAnsi="Times New Roman" w:cs="Times New Roman"/>
          <w:sz w:val="24"/>
          <w:szCs w:val="24"/>
        </w:rPr>
      </w:pPr>
      <w:r w:rsidRPr="00E17768">
        <w:rPr>
          <w:rFonts w:ascii="Times New Roman" w:hAnsi="Times New Roman" w:cs="Times New Roman"/>
          <w:sz w:val="24"/>
          <w:szCs w:val="24"/>
        </w:rPr>
        <w:t>Figura 3.</w:t>
      </w:r>
      <w:r w:rsidR="00CE2290">
        <w:rPr>
          <w:rFonts w:ascii="Times New Roman" w:hAnsi="Times New Roman" w:cs="Times New Roman"/>
          <w:sz w:val="24"/>
          <w:szCs w:val="24"/>
        </w:rPr>
        <w:t>1</w:t>
      </w:r>
      <w:r w:rsidR="00037144">
        <w:rPr>
          <w:rFonts w:ascii="Times New Roman" w:hAnsi="Times New Roman" w:cs="Times New Roman"/>
          <w:sz w:val="24"/>
          <w:szCs w:val="24"/>
        </w:rPr>
        <w:t>6</w:t>
      </w:r>
      <w:r w:rsidRPr="00E17768">
        <w:rPr>
          <w:rFonts w:ascii="Times New Roman" w:hAnsi="Times New Roman" w:cs="Times New Roman"/>
          <w:sz w:val="24"/>
          <w:szCs w:val="24"/>
        </w:rPr>
        <w:t>. Pagina de utilizator ne-autentificat</w:t>
      </w:r>
    </w:p>
    <w:p w14:paraId="219168AB" w14:textId="7DA00C52" w:rsidR="00A157D1" w:rsidRDefault="00401FA3" w:rsidP="00401FA3">
      <w:pPr>
        <w:ind w:firstLine="708"/>
        <w:rPr>
          <w:rFonts w:ascii="Times New Roman" w:hAnsi="Times New Roman" w:cs="Times New Roman"/>
          <w:sz w:val="24"/>
          <w:szCs w:val="24"/>
        </w:rPr>
      </w:pPr>
      <w:r w:rsidRPr="00335252">
        <w:rPr>
          <w:rFonts w:ascii="Times New Roman" w:hAnsi="Times New Roman" w:cs="Times New Roman"/>
          <w:sz w:val="24"/>
          <w:szCs w:val="24"/>
        </w:rPr>
        <w:t xml:space="preserve">Pagina de </w:t>
      </w:r>
      <w:r w:rsidRPr="00335252">
        <w:rPr>
          <w:rFonts w:ascii="Times New Roman" w:hAnsi="Times New Roman" w:cs="Times New Roman"/>
          <w:i/>
          <w:iCs/>
          <w:sz w:val="24"/>
          <w:szCs w:val="24"/>
        </w:rPr>
        <w:t>dashboard</w:t>
      </w:r>
      <w:r w:rsidRPr="00335252">
        <w:rPr>
          <w:rFonts w:ascii="Times New Roman" w:hAnsi="Times New Roman" w:cs="Times New Roman"/>
          <w:sz w:val="24"/>
          <w:szCs w:val="24"/>
        </w:rPr>
        <w:t xml:space="preserve"> este configurată să suporte atât un utilizator ne-autentificat, cât și un utilizator autentificat. Un utilizator ne-autentificat se va putea conecta în aplicație selectând </w:t>
      </w:r>
      <w:r w:rsidRPr="00335252">
        <w:rPr>
          <w:rFonts w:ascii="Times New Roman" w:hAnsi="Times New Roman" w:cs="Times New Roman"/>
          <w:sz w:val="24"/>
          <w:szCs w:val="24"/>
        </w:rPr>
        <w:lastRenderedPageBreak/>
        <w:t xml:space="preserve">funcția de </w:t>
      </w:r>
      <w:r w:rsidRPr="00335252">
        <w:rPr>
          <w:rFonts w:ascii="Times New Roman" w:hAnsi="Times New Roman" w:cs="Times New Roman"/>
          <w:i/>
          <w:iCs/>
          <w:sz w:val="24"/>
          <w:szCs w:val="24"/>
        </w:rPr>
        <w:t xml:space="preserve">Login,  </w:t>
      </w:r>
      <w:r w:rsidRPr="00335252">
        <w:rPr>
          <w:rFonts w:ascii="Times New Roman" w:hAnsi="Times New Roman" w:cs="Times New Roman"/>
          <w:sz w:val="24"/>
          <w:szCs w:val="24"/>
        </w:rPr>
        <w:t>fiind astfel redirecționat către platforma Auth0</w:t>
      </w:r>
      <w:r>
        <w:rPr>
          <w:rFonts w:ascii="Times New Roman" w:hAnsi="Times New Roman" w:cs="Times New Roman"/>
          <w:sz w:val="24"/>
          <w:szCs w:val="24"/>
        </w:rPr>
        <w:t>, precum în figura 3.</w:t>
      </w:r>
      <w:r w:rsidR="00CC6973">
        <w:rPr>
          <w:rFonts w:ascii="Times New Roman" w:hAnsi="Times New Roman" w:cs="Times New Roman"/>
          <w:sz w:val="24"/>
          <w:szCs w:val="24"/>
        </w:rPr>
        <w:t>17</w:t>
      </w:r>
      <w:r>
        <w:rPr>
          <w:rFonts w:ascii="Times New Roman" w:hAnsi="Times New Roman" w:cs="Times New Roman"/>
          <w:sz w:val="24"/>
          <w:szCs w:val="24"/>
        </w:rPr>
        <w:t>,</w:t>
      </w:r>
      <w:r w:rsidRPr="00335252">
        <w:rPr>
          <w:rFonts w:ascii="Times New Roman" w:hAnsi="Times New Roman" w:cs="Times New Roman"/>
          <w:sz w:val="24"/>
          <w:szCs w:val="24"/>
        </w:rPr>
        <w:t xml:space="preserve"> unde va putea </w:t>
      </w:r>
      <w:r>
        <w:rPr>
          <w:rFonts w:ascii="Times New Roman" w:hAnsi="Times New Roman" w:cs="Times New Roman"/>
          <w:sz w:val="24"/>
          <w:szCs w:val="24"/>
        </w:rPr>
        <w:t>avea două opțiuni. F</w:t>
      </w:r>
      <w:r w:rsidRPr="00335252">
        <w:rPr>
          <w:rFonts w:ascii="Times New Roman" w:hAnsi="Times New Roman" w:cs="Times New Roman"/>
          <w:sz w:val="24"/>
          <w:szCs w:val="24"/>
        </w:rPr>
        <w:t xml:space="preserve">ie </w:t>
      </w:r>
      <w:r>
        <w:rPr>
          <w:rFonts w:ascii="Times New Roman" w:hAnsi="Times New Roman" w:cs="Times New Roman"/>
          <w:sz w:val="24"/>
          <w:szCs w:val="24"/>
        </w:rPr>
        <w:t xml:space="preserve">va </w:t>
      </w:r>
      <w:r w:rsidRPr="00335252">
        <w:rPr>
          <w:rFonts w:ascii="Times New Roman" w:hAnsi="Times New Roman" w:cs="Times New Roman"/>
          <w:sz w:val="24"/>
          <w:szCs w:val="24"/>
        </w:rPr>
        <w:t xml:space="preserve">crea un cont în cazul în care utilizatorul este nou, fie se va putea </w:t>
      </w:r>
      <w:r w:rsidRPr="009C7996">
        <w:rPr>
          <w:rFonts w:ascii="Times New Roman" w:hAnsi="Times New Roman" w:cs="Times New Roman"/>
          <w:i/>
          <w:iCs/>
          <w:sz w:val="24"/>
          <w:szCs w:val="24"/>
        </w:rPr>
        <w:t>loga</w:t>
      </w:r>
      <w:r w:rsidRPr="00335252">
        <w:rPr>
          <w:rFonts w:ascii="Times New Roman" w:hAnsi="Times New Roman" w:cs="Times New Roman"/>
          <w:sz w:val="24"/>
          <w:szCs w:val="24"/>
        </w:rPr>
        <w:t xml:space="preserve"> în cazul unui utilizator existent. </w:t>
      </w:r>
    </w:p>
    <w:p w14:paraId="06FE368A" w14:textId="5B49388A" w:rsidR="00401FA3" w:rsidRPr="00A157D1" w:rsidRDefault="00A157D1" w:rsidP="00316B1B">
      <w:pPr>
        <w:jc w:val="center"/>
        <w:rPr>
          <w:rFonts w:ascii="Times New Roman" w:hAnsi="Times New Roman" w:cs="Times New Roman"/>
          <w:sz w:val="24"/>
          <w:szCs w:val="24"/>
        </w:rPr>
      </w:pPr>
      <w:r w:rsidRPr="00335252">
        <w:rPr>
          <w:rFonts w:ascii="Times New Roman" w:hAnsi="Times New Roman" w:cs="Times New Roman"/>
          <w:noProof/>
        </w:rPr>
        <w:drawing>
          <wp:inline distT="0" distB="0" distL="0" distR="0" wp14:anchorId="5E66F3AE" wp14:editId="32EB3A59">
            <wp:extent cx="1739248" cy="2706986"/>
            <wp:effectExtent l="0" t="0" r="1270" b="0"/>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pic:nvPicPr>
                  <pic:blipFill>
                    <a:blip r:embed="rId33"/>
                    <a:stretch>
                      <a:fillRect/>
                    </a:stretch>
                  </pic:blipFill>
                  <pic:spPr>
                    <a:xfrm>
                      <a:off x="0" y="0"/>
                      <a:ext cx="1790493" cy="2786745"/>
                    </a:xfrm>
                    <a:prstGeom prst="rect">
                      <a:avLst/>
                    </a:prstGeom>
                  </pic:spPr>
                </pic:pic>
              </a:graphicData>
            </a:graphic>
          </wp:inline>
        </w:drawing>
      </w:r>
    </w:p>
    <w:p w14:paraId="7247FF62" w14:textId="64769E7E" w:rsidR="00A157D1" w:rsidRDefault="00401FA3" w:rsidP="00A157D1">
      <w:pPr>
        <w:pStyle w:val="Caption"/>
        <w:ind w:right="-2"/>
        <w:jc w:val="center"/>
        <w:rPr>
          <w:rFonts w:ascii="Times New Roman" w:hAnsi="Times New Roman" w:cs="Times New Roman"/>
          <w:sz w:val="24"/>
          <w:szCs w:val="24"/>
        </w:rPr>
      </w:pPr>
      <w:r w:rsidRPr="00E17768">
        <w:rPr>
          <w:rFonts w:ascii="Times New Roman" w:hAnsi="Times New Roman" w:cs="Times New Roman"/>
          <w:sz w:val="24"/>
          <w:szCs w:val="24"/>
        </w:rPr>
        <w:t>Figura 3.</w:t>
      </w:r>
      <w:r w:rsidR="00CE2290">
        <w:rPr>
          <w:rFonts w:ascii="Times New Roman" w:hAnsi="Times New Roman" w:cs="Times New Roman"/>
          <w:sz w:val="24"/>
          <w:szCs w:val="24"/>
        </w:rPr>
        <w:t>1</w:t>
      </w:r>
      <w:r w:rsidR="00037144">
        <w:rPr>
          <w:rFonts w:ascii="Times New Roman" w:hAnsi="Times New Roman" w:cs="Times New Roman"/>
          <w:sz w:val="24"/>
          <w:szCs w:val="24"/>
        </w:rPr>
        <w:t>7</w:t>
      </w:r>
      <w:r w:rsidRPr="00E17768">
        <w:rPr>
          <w:rFonts w:ascii="Times New Roman" w:hAnsi="Times New Roman" w:cs="Times New Roman"/>
          <w:sz w:val="24"/>
          <w:szCs w:val="24"/>
        </w:rPr>
        <w:t>.</w:t>
      </w:r>
      <w:r w:rsidR="006263A1">
        <w:rPr>
          <w:rFonts w:ascii="Times New Roman" w:hAnsi="Times New Roman" w:cs="Times New Roman"/>
          <w:sz w:val="24"/>
          <w:szCs w:val="24"/>
        </w:rPr>
        <w:t xml:space="preserve"> </w:t>
      </w:r>
      <w:r w:rsidR="00A157D1">
        <w:rPr>
          <w:rFonts w:ascii="Times New Roman" w:hAnsi="Times New Roman" w:cs="Times New Roman"/>
          <w:sz w:val="24"/>
          <w:szCs w:val="24"/>
        </w:rPr>
        <w:t>Redirecționare către</w:t>
      </w:r>
      <w:r w:rsidRPr="00E17768">
        <w:rPr>
          <w:rFonts w:ascii="Times New Roman" w:hAnsi="Times New Roman" w:cs="Times New Roman"/>
          <w:sz w:val="24"/>
          <w:szCs w:val="24"/>
        </w:rPr>
        <w:t xml:space="preserve"> </w:t>
      </w:r>
      <w:r w:rsidR="00E17768">
        <w:rPr>
          <w:rFonts w:ascii="Times New Roman" w:hAnsi="Times New Roman" w:cs="Times New Roman"/>
          <w:sz w:val="24"/>
          <w:szCs w:val="24"/>
        </w:rPr>
        <w:t>Platforma</w:t>
      </w:r>
      <w:r w:rsidRPr="00E17768">
        <w:rPr>
          <w:rFonts w:ascii="Times New Roman" w:hAnsi="Times New Roman" w:cs="Times New Roman"/>
          <w:sz w:val="24"/>
          <w:szCs w:val="24"/>
        </w:rPr>
        <w:t xml:space="preserve"> Auth0</w:t>
      </w:r>
    </w:p>
    <w:p w14:paraId="2FA3012D" w14:textId="53F55811" w:rsidR="00A157D1" w:rsidRDefault="00A157D1" w:rsidP="00C6061C">
      <w:pPr>
        <w:pStyle w:val="Caption"/>
        <w:ind w:right="-2"/>
        <w:jc w:val="center"/>
        <w:rPr>
          <w:rFonts w:ascii="Times New Roman" w:hAnsi="Times New Roman" w:cs="Times New Roman"/>
          <w:sz w:val="24"/>
          <w:szCs w:val="24"/>
        </w:rPr>
      </w:pPr>
      <w:r w:rsidRPr="00335252">
        <w:rPr>
          <w:rFonts w:ascii="Times New Roman" w:hAnsi="Times New Roman" w:cs="Times New Roman"/>
          <w:noProof/>
        </w:rPr>
        <w:drawing>
          <wp:inline distT="0" distB="0" distL="0" distR="0" wp14:anchorId="571D69CA" wp14:editId="743ECD79">
            <wp:extent cx="3205312" cy="1394234"/>
            <wp:effectExtent l="0" t="0" r="0" b="3175"/>
            <wp:docPr id="27" name="Picture 2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 chat or text message&#10;&#10;Description automatically generated"/>
                    <pic:cNvPicPr/>
                  </pic:nvPicPr>
                  <pic:blipFill>
                    <a:blip r:embed="rId34"/>
                    <a:stretch>
                      <a:fillRect/>
                    </a:stretch>
                  </pic:blipFill>
                  <pic:spPr>
                    <a:xfrm>
                      <a:off x="0" y="0"/>
                      <a:ext cx="3315196" cy="1442031"/>
                    </a:xfrm>
                    <a:prstGeom prst="rect">
                      <a:avLst/>
                    </a:prstGeom>
                  </pic:spPr>
                </pic:pic>
              </a:graphicData>
            </a:graphic>
          </wp:inline>
        </w:drawing>
      </w:r>
    </w:p>
    <w:p w14:paraId="617EF75D" w14:textId="235A0637" w:rsidR="00401FA3" w:rsidRPr="00E17768" w:rsidRDefault="00401FA3" w:rsidP="00C6061C">
      <w:pPr>
        <w:pStyle w:val="Caption"/>
        <w:ind w:right="-2"/>
        <w:jc w:val="center"/>
        <w:rPr>
          <w:rFonts w:ascii="Times New Roman" w:hAnsi="Times New Roman" w:cs="Times New Roman"/>
          <w:sz w:val="24"/>
          <w:szCs w:val="24"/>
        </w:rPr>
      </w:pPr>
      <w:r w:rsidRPr="00E17768">
        <w:rPr>
          <w:rFonts w:ascii="Times New Roman" w:hAnsi="Times New Roman" w:cs="Times New Roman"/>
          <w:sz w:val="24"/>
          <w:szCs w:val="24"/>
        </w:rPr>
        <w:t>Figura 3.</w:t>
      </w:r>
      <w:r w:rsidR="00CE2290">
        <w:rPr>
          <w:rFonts w:ascii="Times New Roman" w:hAnsi="Times New Roman" w:cs="Times New Roman"/>
          <w:sz w:val="24"/>
          <w:szCs w:val="24"/>
        </w:rPr>
        <w:t>1</w:t>
      </w:r>
      <w:r w:rsidR="00037144">
        <w:rPr>
          <w:rFonts w:ascii="Times New Roman" w:hAnsi="Times New Roman" w:cs="Times New Roman"/>
          <w:sz w:val="24"/>
          <w:szCs w:val="24"/>
        </w:rPr>
        <w:t>8</w:t>
      </w:r>
      <w:r w:rsidRPr="00E17768">
        <w:rPr>
          <w:rFonts w:ascii="Times New Roman" w:hAnsi="Times New Roman" w:cs="Times New Roman"/>
          <w:sz w:val="24"/>
          <w:szCs w:val="24"/>
        </w:rPr>
        <w:t>. Opțiuni utilizator autentificat</w:t>
      </w:r>
    </w:p>
    <w:p w14:paraId="5EE4A391" w14:textId="5F4BD606" w:rsidR="00401FA3" w:rsidRPr="00335252" w:rsidRDefault="00401FA3" w:rsidP="00401FA3">
      <w:pPr>
        <w:ind w:firstLine="708"/>
        <w:rPr>
          <w:rFonts w:ascii="Times New Roman" w:hAnsi="Times New Roman" w:cs="Times New Roman"/>
          <w:sz w:val="24"/>
          <w:szCs w:val="24"/>
        </w:rPr>
      </w:pPr>
      <w:r w:rsidRPr="00335252">
        <w:rPr>
          <w:rFonts w:ascii="Times New Roman" w:hAnsi="Times New Roman" w:cs="Times New Roman"/>
          <w:sz w:val="24"/>
          <w:szCs w:val="24"/>
        </w:rPr>
        <w:t xml:space="preserve">Odată ce utilizatorul s-a autentificat, revenind în pagina </w:t>
      </w:r>
      <w:r w:rsidRPr="00335252">
        <w:rPr>
          <w:rFonts w:ascii="Times New Roman" w:hAnsi="Times New Roman" w:cs="Times New Roman"/>
          <w:i/>
          <w:iCs/>
          <w:sz w:val="24"/>
          <w:szCs w:val="24"/>
        </w:rPr>
        <w:t>dashboard</w:t>
      </w:r>
      <w:r w:rsidRPr="00335252">
        <w:rPr>
          <w:rFonts w:ascii="Times New Roman" w:hAnsi="Times New Roman" w:cs="Times New Roman"/>
          <w:sz w:val="24"/>
          <w:szCs w:val="24"/>
        </w:rPr>
        <w:t xml:space="preserve"> aceasta va prelua denumirea utilizatorului </w:t>
      </w:r>
      <w:r>
        <w:rPr>
          <w:rFonts w:ascii="Times New Roman" w:hAnsi="Times New Roman" w:cs="Times New Roman"/>
          <w:sz w:val="24"/>
          <w:szCs w:val="24"/>
        </w:rPr>
        <w:t>(figura 3.</w:t>
      </w:r>
      <w:r w:rsidR="003571D1">
        <w:rPr>
          <w:rFonts w:ascii="Times New Roman" w:hAnsi="Times New Roman" w:cs="Times New Roman"/>
          <w:sz w:val="24"/>
          <w:szCs w:val="24"/>
        </w:rPr>
        <w:t>18</w:t>
      </w:r>
      <w:r>
        <w:rPr>
          <w:rFonts w:ascii="Times New Roman" w:hAnsi="Times New Roman" w:cs="Times New Roman"/>
          <w:sz w:val="24"/>
          <w:szCs w:val="24"/>
        </w:rPr>
        <w:t>)</w:t>
      </w:r>
      <w:r w:rsidRPr="00335252">
        <w:rPr>
          <w:rFonts w:ascii="Times New Roman" w:hAnsi="Times New Roman" w:cs="Times New Roman"/>
          <w:sz w:val="24"/>
          <w:szCs w:val="24"/>
        </w:rPr>
        <w:t xml:space="preserve">. De asemenea, vor fi disponibile variantele de vizualizare a profilului și de </w:t>
      </w:r>
      <w:r w:rsidRPr="009C7996">
        <w:rPr>
          <w:rFonts w:ascii="Times New Roman" w:hAnsi="Times New Roman" w:cs="Times New Roman"/>
          <w:i/>
          <w:iCs/>
          <w:sz w:val="24"/>
          <w:szCs w:val="24"/>
        </w:rPr>
        <w:t>delogare</w:t>
      </w:r>
      <w:r w:rsidRPr="00335252">
        <w:rPr>
          <w:rFonts w:ascii="Times New Roman" w:hAnsi="Times New Roman" w:cs="Times New Roman"/>
          <w:sz w:val="24"/>
          <w:szCs w:val="24"/>
        </w:rPr>
        <w:t xml:space="preserve"> a utilizatorului.</w:t>
      </w:r>
    </w:p>
    <w:p w14:paraId="0463EA64" w14:textId="1D9808B7" w:rsidR="00401FA3" w:rsidRPr="00335252" w:rsidRDefault="00401FA3" w:rsidP="00401FA3">
      <w:pPr>
        <w:ind w:firstLine="708"/>
        <w:rPr>
          <w:rFonts w:ascii="Times New Roman" w:hAnsi="Times New Roman" w:cs="Times New Roman"/>
          <w:sz w:val="24"/>
          <w:szCs w:val="24"/>
        </w:rPr>
      </w:pPr>
      <w:r w:rsidRPr="00335252">
        <w:rPr>
          <w:rFonts w:ascii="Times New Roman" w:hAnsi="Times New Roman" w:cs="Times New Roman"/>
          <w:sz w:val="24"/>
          <w:szCs w:val="24"/>
        </w:rPr>
        <w:t xml:space="preserve">Pagina de </w:t>
      </w:r>
      <w:r w:rsidRPr="00335252">
        <w:rPr>
          <w:rFonts w:ascii="Times New Roman" w:hAnsi="Times New Roman" w:cs="Times New Roman"/>
          <w:i/>
          <w:iCs/>
          <w:sz w:val="24"/>
          <w:szCs w:val="24"/>
        </w:rPr>
        <w:t>settings</w:t>
      </w:r>
      <w:r>
        <w:rPr>
          <w:rFonts w:ascii="Times New Roman" w:hAnsi="Times New Roman" w:cs="Times New Roman"/>
          <w:i/>
          <w:iCs/>
          <w:sz w:val="24"/>
          <w:szCs w:val="24"/>
        </w:rPr>
        <w:t xml:space="preserve"> </w:t>
      </w:r>
      <w:r w:rsidRPr="00143A2E">
        <w:rPr>
          <w:rFonts w:ascii="Times New Roman" w:hAnsi="Times New Roman" w:cs="Times New Roman"/>
          <w:sz w:val="24"/>
          <w:szCs w:val="24"/>
        </w:rPr>
        <w:t>ilustrată în figura 3.</w:t>
      </w:r>
      <w:r w:rsidR="00CC6973">
        <w:rPr>
          <w:rFonts w:ascii="Times New Roman" w:hAnsi="Times New Roman" w:cs="Times New Roman"/>
          <w:sz w:val="24"/>
          <w:szCs w:val="24"/>
        </w:rPr>
        <w:t>19</w:t>
      </w:r>
      <w:r w:rsidRPr="00335252">
        <w:rPr>
          <w:rFonts w:ascii="Times New Roman" w:hAnsi="Times New Roman" w:cs="Times New Roman"/>
          <w:sz w:val="24"/>
          <w:szCs w:val="24"/>
        </w:rPr>
        <w:t xml:space="preserve"> permite utilizatorului autentificat să își modifice setările cu privire la casă și camere. Apăsând </w:t>
      </w:r>
      <w:r w:rsidRPr="009C7996">
        <w:rPr>
          <w:rFonts w:ascii="Times New Roman" w:hAnsi="Times New Roman" w:cs="Times New Roman"/>
          <w:i/>
          <w:iCs/>
          <w:sz w:val="24"/>
          <w:szCs w:val="24"/>
        </w:rPr>
        <w:t>grid</w:t>
      </w:r>
      <w:r w:rsidRPr="00335252">
        <w:rPr>
          <w:rFonts w:ascii="Times New Roman" w:hAnsi="Times New Roman" w:cs="Times New Roman"/>
          <w:sz w:val="24"/>
          <w:szCs w:val="24"/>
        </w:rPr>
        <w:t xml:space="preserve">-ul </w:t>
      </w:r>
      <w:r w:rsidRPr="00335252">
        <w:rPr>
          <w:rFonts w:ascii="Times New Roman" w:hAnsi="Times New Roman" w:cs="Times New Roman"/>
          <w:i/>
          <w:iCs/>
          <w:sz w:val="24"/>
          <w:szCs w:val="24"/>
        </w:rPr>
        <w:t>Home</w:t>
      </w:r>
      <w:r w:rsidRPr="00335252">
        <w:rPr>
          <w:rFonts w:ascii="Times New Roman" w:hAnsi="Times New Roman" w:cs="Times New Roman"/>
          <w:sz w:val="24"/>
          <w:szCs w:val="24"/>
        </w:rPr>
        <w:t xml:space="preserve"> se va deschide </w:t>
      </w:r>
      <w:r w:rsidRPr="009C7996">
        <w:rPr>
          <w:rFonts w:ascii="Times New Roman" w:hAnsi="Times New Roman" w:cs="Times New Roman"/>
          <w:i/>
          <w:iCs/>
          <w:sz w:val="24"/>
          <w:szCs w:val="24"/>
        </w:rPr>
        <w:t>grid</w:t>
      </w:r>
      <w:r w:rsidRPr="00335252">
        <w:rPr>
          <w:rFonts w:ascii="Times New Roman" w:hAnsi="Times New Roman" w:cs="Times New Roman"/>
          <w:sz w:val="24"/>
          <w:szCs w:val="24"/>
        </w:rPr>
        <w:t xml:space="preserve">-ul ce îi va permite utilizatorului să creeze o casă, iar în cazul în care casa este deja creată, aceasta se poate redenumi. </w:t>
      </w:r>
    </w:p>
    <w:p w14:paraId="0823A359" w14:textId="77777777" w:rsidR="00401FA3" w:rsidRDefault="00401FA3" w:rsidP="00401FA3">
      <w:pPr>
        <w:keepNext/>
        <w:jc w:val="center"/>
      </w:pPr>
      <w:r w:rsidRPr="00335252">
        <w:rPr>
          <w:rFonts w:ascii="Times New Roman" w:hAnsi="Times New Roman" w:cs="Times New Roman"/>
          <w:noProof/>
        </w:rPr>
        <w:lastRenderedPageBreak/>
        <w:drawing>
          <wp:inline distT="0" distB="0" distL="0" distR="0" wp14:anchorId="0D96A543" wp14:editId="02DC1E49">
            <wp:extent cx="4751108" cy="2716040"/>
            <wp:effectExtent l="0" t="0" r="0" b="1905"/>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pic:nvPicPr>
                  <pic:blipFill>
                    <a:blip r:embed="rId35"/>
                    <a:stretch>
                      <a:fillRect/>
                    </a:stretch>
                  </pic:blipFill>
                  <pic:spPr>
                    <a:xfrm>
                      <a:off x="0" y="0"/>
                      <a:ext cx="4943883" cy="2826243"/>
                    </a:xfrm>
                    <a:prstGeom prst="rect">
                      <a:avLst/>
                    </a:prstGeom>
                  </pic:spPr>
                </pic:pic>
              </a:graphicData>
            </a:graphic>
          </wp:inline>
        </w:drawing>
      </w:r>
    </w:p>
    <w:p w14:paraId="5A3E3677" w14:textId="4023B719" w:rsidR="00401FA3" w:rsidRPr="006A3107" w:rsidRDefault="00401FA3" w:rsidP="00401FA3">
      <w:pPr>
        <w:pStyle w:val="Caption"/>
        <w:jc w:val="center"/>
        <w:rPr>
          <w:rFonts w:ascii="Times New Roman" w:hAnsi="Times New Roman" w:cs="Times New Roman"/>
          <w:sz w:val="24"/>
          <w:szCs w:val="24"/>
        </w:rPr>
      </w:pPr>
      <w:r w:rsidRPr="006A3107">
        <w:rPr>
          <w:rFonts w:ascii="Times New Roman" w:hAnsi="Times New Roman" w:cs="Times New Roman"/>
          <w:sz w:val="24"/>
          <w:szCs w:val="24"/>
        </w:rPr>
        <w:t>Figura 3.</w:t>
      </w:r>
      <w:r w:rsidR="00CE2290">
        <w:rPr>
          <w:rFonts w:ascii="Times New Roman" w:hAnsi="Times New Roman" w:cs="Times New Roman"/>
          <w:sz w:val="24"/>
          <w:szCs w:val="24"/>
        </w:rPr>
        <w:t>1</w:t>
      </w:r>
      <w:r w:rsidR="00037144">
        <w:rPr>
          <w:rFonts w:ascii="Times New Roman" w:hAnsi="Times New Roman" w:cs="Times New Roman"/>
          <w:sz w:val="24"/>
          <w:szCs w:val="24"/>
        </w:rPr>
        <w:t>9</w:t>
      </w:r>
      <w:r w:rsidRPr="006A3107">
        <w:rPr>
          <w:rFonts w:ascii="Times New Roman" w:hAnsi="Times New Roman" w:cs="Times New Roman"/>
          <w:sz w:val="24"/>
          <w:szCs w:val="24"/>
        </w:rPr>
        <w:t>. Pagina Settings</w:t>
      </w:r>
    </w:p>
    <w:p w14:paraId="1FBC68B8" w14:textId="4E69AA5F" w:rsidR="00401FA3" w:rsidRPr="00335252" w:rsidRDefault="00401FA3" w:rsidP="00401FA3">
      <w:pPr>
        <w:ind w:firstLine="708"/>
        <w:rPr>
          <w:rFonts w:ascii="Times New Roman" w:hAnsi="Times New Roman" w:cs="Times New Roman"/>
          <w:sz w:val="24"/>
          <w:szCs w:val="24"/>
        </w:rPr>
      </w:pPr>
      <w:r w:rsidRPr="00335252">
        <w:rPr>
          <w:rFonts w:ascii="Times New Roman" w:hAnsi="Times New Roman" w:cs="Times New Roman"/>
          <w:sz w:val="24"/>
          <w:szCs w:val="24"/>
        </w:rPr>
        <w:t xml:space="preserve">În același fel, apăsând </w:t>
      </w:r>
      <w:r w:rsidRPr="009C7996">
        <w:rPr>
          <w:rFonts w:ascii="Times New Roman" w:hAnsi="Times New Roman" w:cs="Times New Roman"/>
          <w:i/>
          <w:iCs/>
          <w:sz w:val="24"/>
          <w:szCs w:val="24"/>
        </w:rPr>
        <w:t>grid</w:t>
      </w:r>
      <w:r w:rsidRPr="00335252">
        <w:rPr>
          <w:rFonts w:ascii="Times New Roman" w:hAnsi="Times New Roman" w:cs="Times New Roman"/>
          <w:sz w:val="24"/>
          <w:szCs w:val="24"/>
        </w:rPr>
        <w:t xml:space="preserve">-ul </w:t>
      </w:r>
      <w:r w:rsidRPr="00335252">
        <w:rPr>
          <w:rFonts w:ascii="Times New Roman" w:hAnsi="Times New Roman" w:cs="Times New Roman"/>
          <w:i/>
          <w:iCs/>
          <w:sz w:val="24"/>
          <w:szCs w:val="24"/>
        </w:rPr>
        <w:t>Rooms</w:t>
      </w:r>
      <w:r w:rsidRPr="00335252">
        <w:rPr>
          <w:rFonts w:ascii="Times New Roman" w:hAnsi="Times New Roman" w:cs="Times New Roman"/>
          <w:sz w:val="24"/>
          <w:szCs w:val="24"/>
        </w:rPr>
        <w:t xml:space="preserve">, </w:t>
      </w:r>
      <w:r w:rsidRPr="009C7996">
        <w:rPr>
          <w:rFonts w:ascii="Times New Roman" w:hAnsi="Times New Roman" w:cs="Times New Roman"/>
          <w:i/>
          <w:iCs/>
          <w:sz w:val="24"/>
          <w:szCs w:val="24"/>
        </w:rPr>
        <w:t>grid</w:t>
      </w:r>
      <w:r w:rsidRPr="00335252">
        <w:rPr>
          <w:rFonts w:ascii="Times New Roman" w:hAnsi="Times New Roman" w:cs="Times New Roman"/>
          <w:sz w:val="24"/>
          <w:szCs w:val="24"/>
        </w:rPr>
        <w:t xml:space="preserve">-ul ce permite modificarea locuinței se va închide și se va deschide </w:t>
      </w:r>
      <w:r w:rsidRPr="009C7996">
        <w:rPr>
          <w:rFonts w:ascii="Times New Roman" w:hAnsi="Times New Roman" w:cs="Times New Roman"/>
          <w:i/>
          <w:iCs/>
          <w:sz w:val="24"/>
          <w:szCs w:val="24"/>
        </w:rPr>
        <w:t>grid</w:t>
      </w:r>
      <w:r w:rsidRPr="00335252">
        <w:rPr>
          <w:rFonts w:ascii="Times New Roman" w:hAnsi="Times New Roman" w:cs="Times New Roman"/>
          <w:sz w:val="24"/>
          <w:szCs w:val="24"/>
        </w:rPr>
        <w:t xml:space="preserve">-ul ce permite </w:t>
      </w:r>
      <w:r w:rsidR="008A485B">
        <w:rPr>
          <w:rFonts w:ascii="Times New Roman" w:hAnsi="Times New Roman" w:cs="Times New Roman"/>
          <w:sz w:val="24"/>
          <w:szCs w:val="24"/>
        </w:rPr>
        <w:t xml:space="preserve">gestionarea </w:t>
      </w:r>
      <w:r w:rsidRPr="00335252">
        <w:rPr>
          <w:rFonts w:ascii="Times New Roman" w:hAnsi="Times New Roman" w:cs="Times New Roman"/>
          <w:sz w:val="24"/>
          <w:szCs w:val="24"/>
        </w:rPr>
        <w:t xml:space="preserve">camerelor. Acesta vine preîncărcat cu camera </w:t>
      </w:r>
      <w:r w:rsidRPr="00335252">
        <w:rPr>
          <w:rFonts w:ascii="Times New Roman" w:hAnsi="Times New Roman" w:cs="Times New Roman"/>
          <w:i/>
          <w:iCs/>
          <w:sz w:val="24"/>
          <w:szCs w:val="24"/>
        </w:rPr>
        <w:t>Default</w:t>
      </w:r>
      <w:r w:rsidRPr="00335252">
        <w:rPr>
          <w:rFonts w:ascii="Times New Roman" w:hAnsi="Times New Roman" w:cs="Times New Roman"/>
          <w:sz w:val="24"/>
          <w:szCs w:val="24"/>
        </w:rPr>
        <w:t>, aceasta fiind necesară asocierii unui dispozitiv înainte de a-i alege camera. În continuare</w:t>
      </w:r>
      <w:r w:rsidR="008A485B">
        <w:rPr>
          <w:rFonts w:ascii="Times New Roman" w:hAnsi="Times New Roman" w:cs="Times New Roman"/>
          <w:sz w:val="24"/>
          <w:szCs w:val="24"/>
        </w:rPr>
        <w:t>,</w:t>
      </w:r>
      <w:r w:rsidRPr="00335252">
        <w:rPr>
          <w:rFonts w:ascii="Times New Roman" w:hAnsi="Times New Roman" w:cs="Times New Roman"/>
          <w:sz w:val="24"/>
          <w:szCs w:val="24"/>
        </w:rPr>
        <w:t xml:space="preserve"> însă</w:t>
      </w:r>
      <w:r w:rsidR="008A485B">
        <w:rPr>
          <w:rFonts w:ascii="Times New Roman" w:hAnsi="Times New Roman" w:cs="Times New Roman"/>
          <w:sz w:val="24"/>
          <w:szCs w:val="24"/>
        </w:rPr>
        <w:t>,</w:t>
      </w:r>
      <w:r w:rsidRPr="00335252">
        <w:rPr>
          <w:rFonts w:ascii="Times New Roman" w:hAnsi="Times New Roman" w:cs="Times New Roman"/>
          <w:sz w:val="24"/>
          <w:szCs w:val="24"/>
        </w:rPr>
        <w:t xml:space="preserve"> se pot adăuga camere noi</w:t>
      </w:r>
      <w:r>
        <w:rPr>
          <w:rFonts w:ascii="Times New Roman" w:hAnsi="Times New Roman" w:cs="Times New Roman"/>
          <w:sz w:val="24"/>
          <w:szCs w:val="24"/>
        </w:rPr>
        <w:t xml:space="preserve"> (figura 3.</w:t>
      </w:r>
      <w:r w:rsidR="00CC6973">
        <w:rPr>
          <w:rFonts w:ascii="Times New Roman" w:hAnsi="Times New Roman" w:cs="Times New Roman"/>
          <w:sz w:val="24"/>
          <w:szCs w:val="24"/>
        </w:rPr>
        <w:t>20</w:t>
      </w:r>
      <w:r>
        <w:rPr>
          <w:rFonts w:ascii="Times New Roman" w:hAnsi="Times New Roman" w:cs="Times New Roman"/>
          <w:sz w:val="24"/>
          <w:szCs w:val="24"/>
        </w:rPr>
        <w:t>)</w:t>
      </w:r>
      <w:r w:rsidRPr="00335252">
        <w:rPr>
          <w:rFonts w:ascii="Times New Roman" w:hAnsi="Times New Roman" w:cs="Times New Roman"/>
          <w:sz w:val="24"/>
          <w:szCs w:val="24"/>
        </w:rPr>
        <w:t xml:space="preserve"> și se pot șterge</w:t>
      </w:r>
      <w:r>
        <w:rPr>
          <w:rFonts w:ascii="Times New Roman" w:hAnsi="Times New Roman" w:cs="Times New Roman"/>
          <w:sz w:val="24"/>
          <w:szCs w:val="24"/>
        </w:rPr>
        <w:t>,</w:t>
      </w:r>
      <w:r w:rsidRPr="00335252">
        <w:rPr>
          <w:rFonts w:ascii="Times New Roman" w:hAnsi="Times New Roman" w:cs="Times New Roman"/>
          <w:sz w:val="24"/>
          <w:szCs w:val="24"/>
        </w:rPr>
        <w:t xml:space="preserve"> respectiv modifica</w:t>
      </w:r>
      <w:ins w:id="67" w:author="Letitia Marin" w:date="2022-06-17T20:46:00Z">
        <w:r w:rsidR="008A485B">
          <w:rPr>
            <w:rFonts w:ascii="Times New Roman" w:hAnsi="Times New Roman" w:cs="Times New Roman"/>
            <w:sz w:val="24"/>
            <w:szCs w:val="24"/>
          </w:rPr>
          <w:t xml:space="preserve"> </w:t>
        </w:r>
      </w:ins>
      <w:r w:rsidRPr="00335252">
        <w:rPr>
          <w:rFonts w:ascii="Times New Roman" w:hAnsi="Times New Roman" w:cs="Times New Roman"/>
          <w:sz w:val="24"/>
          <w:szCs w:val="24"/>
        </w:rPr>
        <w:t>(redenumi) camere existente</w:t>
      </w:r>
      <w:r>
        <w:rPr>
          <w:rFonts w:ascii="Times New Roman" w:hAnsi="Times New Roman" w:cs="Times New Roman"/>
          <w:sz w:val="24"/>
          <w:szCs w:val="24"/>
        </w:rPr>
        <w:t xml:space="preserve"> (figura 3.</w:t>
      </w:r>
      <w:r w:rsidR="00CC6973">
        <w:rPr>
          <w:rFonts w:ascii="Times New Roman" w:hAnsi="Times New Roman" w:cs="Times New Roman"/>
          <w:sz w:val="24"/>
          <w:szCs w:val="24"/>
        </w:rPr>
        <w:t>21</w:t>
      </w:r>
      <w:r>
        <w:rPr>
          <w:rFonts w:ascii="Times New Roman" w:hAnsi="Times New Roman" w:cs="Times New Roman"/>
          <w:sz w:val="24"/>
          <w:szCs w:val="24"/>
        </w:rPr>
        <w:t>)</w:t>
      </w:r>
      <w:r w:rsidRPr="00335252">
        <w:rPr>
          <w:rFonts w:ascii="Times New Roman" w:hAnsi="Times New Roman" w:cs="Times New Roman"/>
          <w:sz w:val="24"/>
          <w:szCs w:val="24"/>
        </w:rPr>
        <w:t>.</w:t>
      </w:r>
    </w:p>
    <w:p w14:paraId="1A0A2D7E" w14:textId="68F9E192" w:rsidR="00401FA3" w:rsidRDefault="00401FA3" w:rsidP="00401FA3">
      <w:pPr>
        <w:keepNext/>
        <w:jc w:val="left"/>
      </w:pPr>
      <w:r w:rsidRPr="00335252">
        <w:rPr>
          <w:rFonts w:ascii="Times New Roman" w:hAnsi="Times New Roman" w:cs="Times New Roman"/>
          <w:noProof/>
        </w:rPr>
        <w:drawing>
          <wp:inline distT="0" distB="0" distL="0" distR="0" wp14:anchorId="52B1C149" wp14:editId="11D04C13">
            <wp:extent cx="3638745" cy="1956122"/>
            <wp:effectExtent l="0" t="0" r="0" b="0"/>
            <wp:docPr id="20" name="Picture 2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10;&#10;Description automatically generated"/>
                    <pic:cNvPicPr/>
                  </pic:nvPicPr>
                  <pic:blipFill>
                    <a:blip r:embed="rId36"/>
                    <a:stretch>
                      <a:fillRect/>
                    </a:stretch>
                  </pic:blipFill>
                  <pic:spPr>
                    <a:xfrm>
                      <a:off x="0" y="0"/>
                      <a:ext cx="3695581" cy="1986676"/>
                    </a:xfrm>
                    <a:prstGeom prst="rect">
                      <a:avLst/>
                    </a:prstGeom>
                  </pic:spPr>
                </pic:pic>
              </a:graphicData>
            </a:graphic>
          </wp:inline>
        </w:drawing>
      </w:r>
      <w:r>
        <w:t xml:space="preserve">                 </w:t>
      </w:r>
      <w:r w:rsidRPr="00335252">
        <w:rPr>
          <w:rFonts w:ascii="Times New Roman" w:hAnsi="Times New Roman" w:cs="Times New Roman"/>
          <w:noProof/>
        </w:rPr>
        <w:drawing>
          <wp:inline distT="0" distB="0" distL="0" distR="0" wp14:anchorId="2197D3CE" wp14:editId="58A547B2">
            <wp:extent cx="1549400" cy="1458669"/>
            <wp:effectExtent l="0" t="0" r="0" b="1905"/>
            <wp:docPr id="22" name="Picture 2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10;&#10;Description automatically generated"/>
                    <pic:cNvPicPr/>
                  </pic:nvPicPr>
                  <pic:blipFill>
                    <a:blip r:embed="rId37"/>
                    <a:stretch>
                      <a:fillRect/>
                    </a:stretch>
                  </pic:blipFill>
                  <pic:spPr>
                    <a:xfrm>
                      <a:off x="0" y="0"/>
                      <a:ext cx="1584788" cy="1491985"/>
                    </a:xfrm>
                    <a:prstGeom prst="rect">
                      <a:avLst/>
                    </a:prstGeom>
                  </pic:spPr>
                </pic:pic>
              </a:graphicData>
            </a:graphic>
          </wp:inline>
        </w:drawing>
      </w:r>
    </w:p>
    <w:p w14:paraId="2FE667C6" w14:textId="7475B325" w:rsidR="00401FA3" w:rsidRDefault="00401FA3" w:rsidP="006A3107">
      <w:pPr>
        <w:pStyle w:val="Caption"/>
        <w:jc w:val="center"/>
        <w:rPr>
          <w:rFonts w:ascii="Times New Roman" w:hAnsi="Times New Roman" w:cs="Times New Roman"/>
          <w:sz w:val="24"/>
          <w:szCs w:val="24"/>
        </w:rPr>
      </w:pPr>
      <w:r w:rsidRPr="006A3107">
        <w:rPr>
          <w:rFonts w:ascii="Times New Roman" w:hAnsi="Times New Roman" w:cs="Times New Roman"/>
          <w:sz w:val="24"/>
          <w:szCs w:val="24"/>
        </w:rPr>
        <w:t xml:space="preserve">        </w:t>
      </w:r>
      <w:r w:rsidR="006A3107">
        <w:rPr>
          <w:rFonts w:ascii="Times New Roman" w:hAnsi="Times New Roman" w:cs="Times New Roman"/>
          <w:sz w:val="24"/>
          <w:szCs w:val="24"/>
        </w:rPr>
        <w:t xml:space="preserve"> </w:t>
      </w:r>
      <w:r w:rsidRPr="006A3107">
        <w:rPr>
          <w:rFonts w:ascii="Times New Roman" w:hAnsi="Times New Roman" w:cs="Times New Roman"/>
          <w:sz w:val="24"/>
          <w:szCs w:val="24"/>
        </w:rPr>
        <w:t>Figura 3.</w:t>
      </w:r>
      <w:r w:rsidR="00037144">
        <w:rPr>
          <w:rFonts w:ascii="Times New Roman" w:hAnsi="Times New Roman" w:cs="Times New Roman"/>
          <w:sz w:val="24"/>
          <w:szCs w:val="24"/>
        </w:rPr>
        <w:t>20</w:t>
      </w:r>
      <w:r w:rsidRPr="006A3107">
        <w:rPr>
          <w:rFonts w:ascii="Times New Roman" w:hAnsi="Times New Roman" w:cs="Times New Roman"/>
          <w:sz w:val="24"/>
          <w:szCs w:val="24"/>
        </w:rPr>
        <w:t xml:space="preserve">. Adăugarea unei noi camere            </w:t>
      </w:r>
      <w:r w:rsidR="006A3107">
        <w:rPr>
          <w:rFonts w:ascii="Times New Roman" w:hAnsi="Times New Roman" w:cs="Times New Roman"/>
          <w:sz w:val="24"/>
          <w:szCs w:val="24"/>
        </w:rPr>
        <w:t xml:space="preserve">         </w:t>
      </w:r>
      <w:r w:rsidRPr="006A3107">
        <w:rPr>
          <w:rFonts w:ascii="Times New Roman" w:hAnsi="Times New Roman" w:cs="Times New Roman"/>
          <w:sz w:val="24"/>
          <w:szCs w:val="24"/>
        </w:rPr>
        <w:t>Figura 3.</w:t>
      </w:r>
      <w:r w:rsidR="00037144">
        <w:rPr>
          <w:rFonts w:ascii="Times New Roman" w:hAnsi="Times New Roman" w:cs="Times New Roman"/>
          <w:sz w:val="24"/>
          <w:szCs w:val="24"/>
        </w:rPr>
        <w:t>21</w:t>
      </w:r>
      <w:r w:rsidRPr="006A3107">
        <w:rPr>
          <w:rFonts w:ascii="Times New Roman" w:hAnsi="Times New Roman" w:cs="Times New Roman"/>
          <w:sz w:val="24"/>
          <w:szCs w:val="24"/>
        </w:rPr>
        <w:t>. Modificarea camere</w:t>
      </w:r>
      <w:r w:rsidR="006A3107">
        <w:rPr>
          <w:rFonts w:ascii="Times New Roman" w:hAnsi="Times New Roman" w:cs="Times New Roman"/>
          <w:sz w:val="24"/>
          <w:szCs w:val="24"/>
        </w:rPr>
        <w:t>i</w:t>
      </w:r>
    </w:p>
    <w:p w14:paraId="1FAE0E5F" w14:textId="77777777" w:rsidR="006A3107" w:rsidRPr="006A3107" w:rsidRDefault="006A3107" w:rsidP="006A3107"/>
    <w:p w14:paraId="3527E78E" w14:textId="782E67B1" w:rsidR="00401FA3" w:rsidRPr="00335252" w:rsidRDefault="00401FA3" w:rsidP="00401FA3">
      <w:pPr>
        <w:ind w:firstLine="708"/>
        <w:rPr>
          <w:rFonts w:ascii="Times New Roman" w:hAnsi="Times New Roman" w:cs="Times New Roman"/>
          <w:sz w:val="24"/>
          <w:szCs w:val="24"/>
        </w:rPr>
      </w:pPr>
      <w:r w:rsidRPr="00335252">
        <w:rPr>
          <w:rFonts w:ascii="Times New Roman" w:hAnsi="Times New Roman" w:cs="Times New Roman"/>
          <w:sz w:val="24"/>
          <w:szCs w:val="24"/>
        </w:rPr>
        <w:t xml:space="preserve">Odată introdusă o cameră, aceasta va putea fi vizualizată atât în pagina de setări cât și în </w:t>
      </w:r>
      <w:r w:rsidRPr="008427E2">
        <w:rPr>
          <w:rFonts w:ascii="Times New Roman" w:hAnsi="Times New Roman" w:cs="Times New Roman"/>
          <w:i/>
          <w:iCs/>
          <w:sz w:val="24"/>
          <w:szCs w:val="24"/>
        </w:rPr>
        <w:t>dashboard</w:t>
      </w:r>
      <w:r>
        <w:rPr>
          <w:rFonts w:ascii="Times New Roman" w:hAnsi="Times New Roman" w:cs="Times New Roman"/>
          <w:i/>
          <w:iCs/>
          <w:sz w:val="24"/>
          <w:szCs w:val="24"/>
        </w:rPr>
        <w:t xml:space="preserve"> (figura 3.</w:t>
      </w:r>
      <w:r w:rsidR="003139FE">
        <w:rPr>
          <w:rFonts w:ascii="Times New Roman" w:hAnsi="Times New Roman" w:cs="Times New Roman"/>
          <w:i/>
          <w:iCs/>
          <w:sz w:val="24"/>
          <w:szCs w:val="24"/>
        </w:rPr>
        <w:t>22</w:t>
      </w:r>
      <w:r>
        <w:rPr>
          <w:rFonts w:ascii="Times New Roman" w:hAnsi="Times New Roman" w:cs="Times New Roman"/>
          <w:i/>
          <w:iCs/>
          <w:sz w:val="24"/>
          <w:szCs w:val="24"/>
        </w:rPr>
        <w:t>)</w:t>
      </w:r>
      <w:r w:rsidRPr="00335252">
        <w:rPr>
          <w:rFonts w:ascii="Times New Roman" w:hAnsi="Times New Roman" w:cs="Times New Roman"/>
          <w:sz w:val="24"/>
          <w:szCs w:val="24"/>
        </w:rPr>
        <w:t>, specificând de asemenea și numele locuinței din care aceasta face parte.</w:t>
      </w:r>
    </w:p>
    <w:p w14:paraId="56EAF725" w14:textId="77777777" w:rsidR="00401FA3" w:rsidRDefault="00401FA3" w:rsidP="00401FA3">
      <w:pPr>
        <w:keepNext/>
        <w:jc w:val="left"/>
      </w:pPr>
      <w:r w:rsidRPr="00335252">
        <w:rPr>
          <w:rFonts w:ascii="Times New Roman" w:hAnsi="Times New Roman" w:cs="Times New Roman"/>
          <w:noProof/>
        </w:rPr>
        <w:lastRenderedPageBreak/>
        <w:drawing>
          <wp:inline distT="0" distB="0" distL="0" distR="0" wp14:anchorId="57BC6AE7" wp14:editId="725E07B1">
            <wp:extent cx="2941955" cy="1181647"/>
            <wp:effectExtent l="0" t="0" r="4445" b="0"/>
            <wp:docPr id="23" name="Picture 2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website&#10;&#10;Description automatically generated"/>
                    <pic:cNvPicPr/>
                  </pic:nvPicPr>
                  <pic:blipFill>
                    <a:blip r:embed="rId38"/>
                    <a:stretch>
                      <a:fillRect/>
                    </a:stretch>
                  </pic:blipFill>
                  <pic:spPr>
                    <a:xfrm>
                      <a:off x="0" y="0"/>
                      <a:ext cx="3085414" cy="1239268"/>
                    </a:xfrm>
                    <a:prstGeom prst="rect">
                      <a:avLst/>
                    </a:prstGeom>
                  </pic:spPr>
                </pic:pic>
              </a:graphicData>
            </a:graphic>
          </wp:inline>
        </w:drawing>
      </w:r>
      <w:r>
        <w:t xml:space="preserve">                         </w:t>
      </w:r>
      <w:r w:rsidRPr="00335252">
        <w:rPr>
          <w:rFonts w:ascii="Times New Roman" w:hAnsi="Times New Roman" w:cs="Times New Roman"/>
          <w:noProof/>
        </w:rPr>
        <w:drawing>
          <wp:inline distT="0" distB="0" distL="0" distR="0" wp14:anchorId="1C5A0119" wp14:editId="43E8CFDC">
            <wp:extent cx="2009869" cy="1272302"/>
            <wp:effectExtent l="0" t="0" r="0" b="0"/>
            <wp:docPr id="25" name="Picture 2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10;&#10;Description automatically generated"/>
                    <pic:cNvPicPr/>
                  </pic:nvPicPr>
                  <pic:blipFill>
                    <a:blip r:embed="rId39"/>
                    <a:stretch>
                      <a:fillRect/>
                    </a:stretch>
                  </pic:blipFill>
                  <pic:spPr>
                    <a:xfrm>
                      <a:off x="0" y="0"/>
                      <a:ext cx="2074804" cy="1313408"/>
                    </a:xfrm>
                    <a:prstGeom prst="rect">
                      <a:avLst/>
                    </a:prstGeom>
                  </pic:spPr>
                </pic:pic>
              </a:graphicData>
            </a:graphic>
          </wp:inline>
        </w:drawing>
      </w:r>
    </w:p>
    <w:p w14:paraId="0F182800" w14:textId="3E020C8D" w:rsidR="00401FA3" w:rsidRPr="006A3107" w:rsidRDefault="00401FA3" w:rsidP="00401FA3">
      <w:pPr>
        <w:pStyle w:val="Caption"/>
        <w:rPr>
          <w:rFonts w:ascii="Times New Roman" w:hAnsi="Times New Roman" w:cs="Times New Roman"/>
          <w:sz w:val="24"/>
          <w:szCs w:val="24"/>
        </w:rPr>
      </w:pPr>
      <w:r w:rsidRPr="006A3107">
        <w:rPr>
          <w:rFonts w:ascii="Times New Roman" w:hAnsi="Times New Roman" w:cs="Times New Roman"/>
          <w:sz w:val="24"/>
          <w:szCs w:val="24"/>
        </w:rPr>
        <w:t>Figura 3.</w:t>
      </w:r>
      <w:r w:rsidR="00CE2290">
        <w:rPr>
          <w:rFonts w:ascii="Times New Roman" w:hAnsi="Times New Roman" w:cs="Times New Roman"/>
          <w:sz w:val="24"/>
          <w:szCs w:val="24"/>
        </w:rPr>
        <w:t>2</w:t>
      </w:r>
      <w:r w:rsidR="002262F1">
        <w:rPr>
          <w:rFonts w:ascii="Times New Roman" w:hAnsi="Times New Roman" w:cs="Times New Roman"/>
          <w:sz w:val="24"/>
          <w:szCs w:val="24"/>
        </w:rPr>
        <w:t>2</w:t>
      </w:r>
      <w:r w:rsidRPr="006A3107">
        <w:rPr>
          <w:rFonts w:ascii="Times New Roman" w:hAnsi="Times New Roman" w:cs="Times New Roman"/>
          <w:sz w:val="24"/>
          <w:szCs w:val="24"/>
        </w:rPr>
        <w:t xml:space="preserve">. </w:t>
      </w:r>
      <w:r w:rsidR="006A3107">
        <w:rPr>
          <w:rFonts w:ascii="Times New Roman" w:hAnsi="Times New Roman" w:cs="Times New Roman"/>
          <w:sz w:val="24"/>
          <w:szCs w:val="24"/>
        </w:rPr>
        <w:t>Vizualizarea camerelor</w:t>
      </w:r>
      <w:r w:rsidRPr="006A3107">
        <w:rPr>
          <w:rFonts w:ascii="Times New Roman" w:hAnsi="Times New Roman" w:cs="Times New Roman"/>
          <w:sz w:val="24"/>
          <w:szCs w:val="24"/>
        </w:rPr>
        <w:t xml:space="preserve"> asociate casei</w:t>
      </w:r>
      <w:r w:rsidRPr="006A3107">
        <w:rPr>
          <w:rFonts w:ascii="Times New Roman" w:hAnsi="Times New Roman" w:cs="Times New Roman"/>
          <w:sz w:val="24"/>
          <w:szCs w:val="24"/>
        </w:rPr>
        <w:tab/>
      </w:r>
      <w:r w:rsidR="006A3107">
        <w:rPr>
          <w:rFonts w:ascii="Times New Roman" w:hAnsi="Times New Roman" w:cs="Times New Roman"/>
          <w:sz w:val="24"/>
          <w:szCs w:val="24"/>
        </w:rPr>
        <w:t xml:space="preserve">    </w:t>
      </w:r>
      <w:r w:rsidRPr="006A3107">
        <w:rPr>
          <w:rFonts w:ascii="Times New Roman" w:hAnsi="Times New Roman" w:cs="Times New Roman"/>
          <w:sz w:val="24"/>
          <w:szCs w:val="24"/>
        </w:rPr>
        <w:t>Figura 3.</w:t>
      </w:r>
      <w:r w:rsidR="00CE2290">
        <w:rPr>
          <w:rFonts w:ascii="Times New Roman" w:hAnsi="Times New Roman" w:cs="Times New Roman"/>
          <w:sz w:val="24"/>
          <w:szCs w:val="24"/>
        </w:rPr>
        <w:t>2</w:t>
      </w:r>
      <w:r w:rsidR="002262F1">
        <w:rPr>
          <w:rFonts w:ascii="Times New Roman" w:hAnsi="Times New Roman" w:cs="Times New Roman"/>
          <w:sz w:val="24"/>
          <w:szCs w:val="24"/>
        </w:rPr>
        <w:t>3</w:t>
      </w:r>
      <w:r w:rsidRPr="006A3107">
        <w:rPr>
          <w:rFonts w:ascii="Times New Roman" w:hAnsi="Times New Roman" w:cs="Times New Roman"/>
          <w:sz w:val="24"/>
          <w:szCs w:val="24"/>
        </w:rPr>
        <w:t>. Împerecherea cu un device</w:t>
      </w:r>
    </w:p>
    <w:p w14:paraId="2CC34E82" w14:textId="77777777" w:rsidR="00401FA3" w:rsidRPr="00335252" w:rsidRDefault="00401FA3" w:rsidP="00401FA3">
      <w:pPr>
        <w:pStyle w:val="Caption"/>
        <w:rPr>
          <w:rFonts w:ascii="Times New Roman" w:hAnsi="Times New Roman" w:cs="Times New Roman"/>
        </w:rPr>
      </w:pPr>
    </w:p>
    <w:p w14:paraId="49EA61E4" w14:textId="73FFE242" w:rsidR="00401FA3" w:rsidRPr="00695516" w:rsidRDefault="00401FA3" w:rsidP="00695516">
      <w:pPr>
        <w:ind w:firstLine="708"/>
        <w:rPr>
          <w:rFonts w:ascii="Times New Roman" w:hAnsi="Times New Roman" w:cs="Times New Roman"/>
          <w:sz w:val="24"/>
          <w:szCs w:val="24"/>
        </w:rPr>
      </w:pPr>
      <w:r w:rsidRPr="00335252">
        <w:rPr>
          <w:rFonts w:ascii="Times New Roman" w:hAnsi="Times New Roman" w:cs="Times New Roman"/>
          <w:sz w:val="24"/>
          <w:szCs w:val="24"/>
        </w:rPr>
        <w:t xml:space="preserve">Pagina de </w:t>
      </w:r>
      <w:r w:rsidRPr="00335252">
        <w:rPr>
          <w:rFonts w:ascii="Times New Roman" w:hAnsi="Times New Roman" w:cs="Times New Roman"/>
          <w:i/>
          <w:iCs/>
          <w:sz w:val="24"/>
          <w:szCs w:val="24"/>
        </w:rPr>
        <w:t>devices</w:t>
      </w:r>
      <w:r w:rsidRPr="00335252">
        <w:rPr>
          <w:rFonts w:ascii="Times New Roman" w:hAnsi="Times New Roman" w:cs="Times New Roman"/>
          <w:sz w:val="24"/>
          <w:szCs w:val="24"/>
        </w:rPr>
        <w:t xml:space="preserve"> permite utilizatorului să își adauge un </w:t>
      </w:r>
      <w:r w:rsidRPr="008427E2">
        <w:rPr>
          <w:rFonts w:ascii="Times New Roman" w:hAnsi="Times New Roman" w:cs="Times New Roman"/>
          <w:i/>
          <w:iCs/>
          <w:sz w:val="24"/>
          <w:szCs w:val="24"/>
        </w:rPr>
        <w:t>device</w:t>
      </w:r>
      <w:r w:rsidRPr="00335252">
        <w:rPr>
          <w:rFonts w:ascii="Times New Roman" w:hAnsi="Times New Roman" w:cs="Times New Roman"/>
          <w:sz w:val="24"/>
          <w:szCs w:val="24"/>
        </w:rPr>
        <w:t xml:space="preserve"> IoT folosind un </w:t>
      </w:r>
      <w:r w:rsidRPr="00185B45">
        <w:rPr>
          <w:rFonts w:ascii="Times New Roman" w:hAnsi="Times New Roman" w:cs="Times New Roman"/>
          <w:i/>
          <w:iCs/>
          <w:sz w:val="24"/>
          <w:szCs w:val="24"/>
        </w:rPr>
        <w:t>machine</w:t>
      </w:r>
      <w:r w:rsidRPr="00335252">
        <w:rPr>
          <w:rFonts w:ascii="Times New Roman" w:hAnsi="Times New Roman" w:cs="Times New Roman"/>
          <w:sz w:val="24"/>
          <w:szCs w:val="24"/>
        </w:rPr>
        <w:t xml:space="preserve"> ID, acesta fiind id-ul </w:t>
      </w:r>
      <w:r w:rsidRPr="00185B45">
        <w:rPr>
          <w:rFonts w:ascii="Times New Roman" w:hAnsi="Times New Roman" w:cs="Times New Roman"/>
          <w:i/>
          <w:iCs/>
          <w:sz w:val="24"/>
          <w:szCs w:val="24"/>
        </w:rPr>
        <w:t>gateway</w:t>
      </w:r>
      <w:r w:rsidRPr="00335252">
        <w:rPr>
          <w:rFonts w:ascii="Times New Roman" w:hAnsi="Times New Roman" w:cs="Times New Roman"/>
          <w:sz w:val="24"/>
          <w:szCs w:val="24"/>
        </w:rPr>
        <w:t>-ului și codul de împerechere cu acesta</w:t>
      </w:r>
      <w:r>
        <w:rPr>
          <w:rFonts w:ascii="Times New Roman" w:hAnsi="Times New Roman" w:cs="Times New Roman"/>
          <w:sz w:val="24"/>
          <w:szCs w:val="24"/>
        </w:rPr>
        <w:t xml:space="preserve"> (figura 3.</w:t>
      </w:r>
      <w:r w:rsidR="003139FE">
        <w:rPr>
          <w:rFonts w:ascii="Times New Roman" w:hAnsi="Times New Roman" w:cs="Times New Roman"/>
          <w:sz w:val="24"/>
          <w:szCs w:val="24"/>
        </w:rPr>
        <w:t>23</w:t>
      </w:r>
      <w:r>
        <w:rPr>
          <w:rFonts w:ascii="Times New Roman" w:hAnsi="Times New Roman" w:cs="Times New Roman"/>
          <w:sz w:val="24"/>
          <w:szCs w:val="24"/>
        </w:rPr>
        <w:t>)</w:t>
      </w:r>
      <w:r w:rsidRPr="00335252">
        <w:rPr>
          <w:rFonts w:ascii="Times New Roman" w:hAnsi="Times New Roman" w:cs="Times New Roman"/>
          <w:sz w:val="24"/>
          <w:szCs w:val="24"/>
        </w:rPr>
        <w:t xml:space="preserve">. Tot aici se pot redenumi </w:t>
      </w:r>
      <w:r w:rsidRPr="0034634C">
        <w:rPr>
          <w:rFonts w:ascii="Times New Roman" w:hAnsi="Times New Roman" w:cs="Times New Roman"/>
          <w:i/>
          <w:iCs/>
          <w:sz w:val="24"/>
          <w:szCs w:val="24"/>
        </w:rPr>
        <w:t>device</w:t>
      </w:r>
      <w:r w:rsidRPr="00335252">
        <w:rPr>
          <w:rFonts w:ascii="Times New Roman" w:hAnsi="Times New Roman" w:cs="Times New Roman"/>
          <w:sz w:val="24"/>
          <w:szCs w:val="24"/>
        </w:rPr>
        <w:t>-urile și se vor afișa informațiile utile precum temperatura și umiditatea actual</w:t>
      </w:r>
      <w:r>
        <w:rPr>
          <w:rFonts w:ascii="Times New Roman" w:hAnsi="Times New Roman" w:cs="Times New Roman"/>
          <w:sz w:val="24"/>
          <w:szCs w:val="24"/>
        </w:rPr>
        <w:t>e</w:t>
      </w:r>
      <w:r w:rsidRPr="00335252">
        <w:rPr>
          <w:rFonts w:ascii="Times New Roman" w:hAnsi="Times New Roman" w:cs="Times New Roman"/>
          <w:sz w:val="24"/>
          <w:szCs w:val="24"/>
        </w:rPr>
        <w:t xml:space="preserve"> ce sunt preluate din schema OLTP, cea medie în urma ultimelor 24 ore, cea maximă și cea minimă, ultimele trei fiind preluate folosind serviciile aflate în aplicația bazei de date depozit</w:t>
      </w:r>
      <w:r>
        <w:rPr>
          <w:rFonts w:ascii="Times New Roman" w:hAnsi="Times New Roman" w:cs="Times New Roman"/>
          <w:sz w:val="24"/>
          <w:szCs w:val="24"/>
        </w:rPr>
        <w:t>, precum în figura 3.</w:t>
      </w:r>
      <w:r w:rsidR="003139FE">
        <w:rPr>
          <w:rFonts w:ascii="Times New Roman" w:hAnsi="Times New Roman" w:cs="Times New Roman"/>
          <w:sz w:val="24"/>
          <w:szCs w:val="24"/>
        </w:rPr>
        <w:t>24.</w:t>
      </w:r>
    </w:p>
    <w:p w14:paraId="3FBA487C" w14:textId="77777777" w:rsidR="00401FA3" w:rsidRDefault="00401FA3" w:rsidP="00401FA3">
      <w:pPr>
        <w:keepNext/>
        <w:jc w:val="center"/>
      </w:pPr>
      <w:r w:rsidRPr="00335252">
        <w:rPr>
          <w:rFonts w:ascii="Times New Roman" w:hAnsi="Times New Roman" w:cs="Times New Roman"/>
          <w:noProof/>
        </w:rPr>
        <w:drawing>
          <wp:inline distT="0" distB="0" distL="0" distR="0" wp14:anchorId="557AF21A" wp14:editId="5E4B3A06">
            <wp:extent cx="5526643" cy="2685327"/>
            <wp:effectExtent l="0" t="0" r="0" b="0"/>
            <wp:docPr id="40" name="Picture 4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application&#10;&#10;Description automatically generated"/>
                    <pic:cNvPicPr/>
                  </pic:nvPicPr>
                  <pic:blipFill>
                    <a:blip r:embed="rId40"/>
                    <a:stretch>
                      <a:fillRect/>
                    </a:stretch>
                  </pic:blipFill>
                  <pic:spPr>
                    <a:xfrm>
                      <a:off x="0" y="0"/>
                      <a:ext cx="5589041" cy="2715645"/>
                    </a:xfrm>
                    <a:prstGeom prst="rect">
                      <a:avLst/>
                    </a:prstGeom>
                  </pic:spPr>
                </pic:pic>
              </a:graphicData>
            </a:graphic>
          </wp:inline>
        </w:drawing>
      </w:r>
    </w:p>
    <w:p w14:paraId="687BA306" w14:textId="1043B306" w:rsidR="00401FA3" w:rsidRPr="0062628C" w:rsidRDefault="00401FA3" w:rsidP="00401FA3">
      <w:pPr>
        <w:pStyle w:val="Caption"/>
        <w:jc w:val="center"/>
        <w:rPr>
          <w:rFonts w:ascii="Times New Roman" w:hAnsi="Times New Roman" w:cs="Times New Roman"/>
          <w:sz w:val="40"/>
          <w:szCs w:val="40"/>
        </w:rPr>
      </w:pPr>
      <w:r w:rsidRPr="0062628C">
        <w:rPr>
          <w:rFonts w:ascii="Times New Roman" w:hAnsi="Times New Roman" w:cs="Times New Roman"/>
          <w:sz w:val="24"/>
          <w:szCs w:val="24"/>
        </w:rPr>
        <w:t>Figura 3.</w:t>
      </w:r>
      <w:r w:rsidR="00CE2290">
        <w:rPr>
          <w:rFonts w:ascii="Times New Roman" w:hAnsi="Times New Roman" w:cs="Times New Roman"/>
          <w:sz w:val="24"/>
          <w:szCs w:val="24"/>
        </w:rPr>
        <w:t>2</w:t>
      </w:r>
      <w:r w:rsidR="00B06C3C">
        <w:rPr>
          <w:rFonts w:ascii="Times New Roman" w:hAnsi="Times New Roman" w:cs="Times New Roman"/>
          <w:sz w:val="24"/>
          <w:szCs w:val="24"/>
        </w:rPr>
        <w:t>4</w:t>
      </w:r>
      <w:r w:rsidRPr="0062628C">
        <w:rPr>
          <w:rFonts w:ascii="Times New Roman" w:hAnsi="Times New Roman" w:cs="Times New Roman"/>
          <w:sz w:val="24"/>
          <w:szCs w:val="24"/>
        </w:rPr>
        <w:t>. Pagina de urmărire date</w:t>
      </w:r>
    </w:p>
    <w:p w14:paraId="6A29FF2F" w14:textId="789CAE27" w:rsidR="00401FA3" w:rsidRPr="00335252" w:rsidRDefault="00401FA3" w:rsidP="00401FA3">
      <w:pPr>
        <w:ind w:firstLine="708"/>
        <w:rPr>
          <w:rFonts w:ascii="Times New Roman" w:hAnsi="Times New Roman" w:cs="Times New Roman"/>
          <w:sz w:val="24"/>
          <w:szCs w:val="24"/>
        </w:rPr>
      </w:pPr>
      <w:r w:rsidRPr="00335252">
        <w:rPr>
          <w:rFonts w:ascii="Times New Roman" w:hAnsi="Times New Roman" w:cs="Times New Roman"/>
          <w:sz w:val="24"/>
          <w:szCs w:val="24"/>
        </w:rPr>
        <w:t xml:space="preserve">Odată adăugat un </w:t>
      </w:r>
      <w:r w:rsidRPr="00185B45">
        <w:rPr>
          <w:rFonts w:ascii="Times New Roman" w:hAnsi="Times New Roman" w:cs="Times New Roman"/>
          <w:i/>
          <w:iCs/>
          <w:sz w:val="24"/>
          <w:szCs w:val="24"/>
        </w:rPr>
        <w:t>device</w:t>
      </w:r>
      <w:r w:rsidRPr="00335252">
        <w:rPr>
          <w:rFonts w:ascii="Times New Roman" w:hAnsi="Times New Roman" w:cs="Times New Roman"/>
          <w:sz w:val="24"/>
          <w:szCs w:val="24"/>
        </w:rPr>
        <w:t xml:space="preserve">, în dreapta </w:t>
      </w:r>
      <w:r>
        <w:rPr>
          <w:rFonts w:ascii="Times New Roman" w:hAnsi="Times New Roman" w:cs="Times New Roman"/>
          <w:sz w:val="24"/>
          <w:szCs w:val="24"/>
        </w:rPr>
        <w:t xml:space="preserve">vor </w:t>
      </w:r>
      <w:r w:rsidRPr="00335252">
        <w:rPr>
          <w:rFonts w:ascii="Times New Roman" w:hAnsi="Times New Roman" w:cs="Times New Roman"/>
          <w:sz w:val="24"/>
          <w:szCs w:val="24"/>
        </w:rPr>
        <w:t>ap</w:t>
      </w:r>
      <w:r>
        <w:rPr>
          <w:rFonts w:ascii="Times New Roman" w:hAnsi="Times New Roman" w:cs="Times New Roman"/>
          <w:sz w:val="24"/>
          <w:szCs w:val="24"/>
        </w:rPr>
        <w:t>ă</w:t>
      </w:r>
      <w:r w:rsidRPr="00335252">
        <w:rPr>
          <w:rFonts w:ascii="Times New Roman" w:hAnsi="Times New Roman" w:cs="Times New Roman"/>
          <w:sz w:val="24"/>
          <w:szCs w:val="24"/>
        </w:rPr>
        <w:t>r</w:t>
      </w:r>
      <w:r>
        <w:rPr>
          <w:rFonts w:ascii="Times New Roman" w:hAnsi="Times New Roman" w:cs="Times New Roman"/>
          <w:sz w:val="24"/>
          <w:szCs w:val="24"/>
        </w:rPr>
        <w:t>ea</w:t>
      </w:r>
      <w:r w:rsidRPr="00335252">
        <w:rPr>
          <w:rFonts w:ascii="Times New Roman" w:hAnsi="Times New Roman" w:cs="Times New Roman"/>
          <w:sz w:val="24"/>
          <w:szCs w:val="24"/>
        </w:rPr>
        <w:t xml:space="preserve"> </w:t>
      </w:r>
      <w:r w:rsidRPr="008427E2">
        <w:rPr>
          <w:rFonts w:ascii="Times New Roman" w:hAnsi="Times New Roman" w:cs="Times New Roman"/>
          <w:i/>
          <w:iCs/>
          <w:sz w:val="24"/>
          <w:szCs w:val="24"/>
        </w:rPr>
        <w:t>grid</w:t>
      </w:r>
      <w:r w:rsidRPr="00335252">
        <w:rPr>
          <w:rFonts w:ascii="Times New Roman" w:hAnsi="Times New Roman" w:cs="Times New Roman"/>
          <w:sz w:val="24"/>
          <w:szCs w:val="24"/>
        </w:rPr>
        <w:t>-urile cu privire la senzorii conectați la acesta</w:t>
      </w:r>
      <w:r>
        <w:rPr>
          <w:rFonts w:ascii="Times New Roman" w:hAnsi="Times New Roman" w:cs="Times New Roman"/>
          <w:sz w:val="24"/>
          <w:szCs w:val="24"/>
        </w:rPr>
        <w:t xml:space="preserve"> (figura 3.</w:t>
      </w:r>
      <w:r w:rsidR="00D9543F">
        <w:rPr>
          <w:rFonts w:ascii="Times New Roman" w:hAnsi="Times New Roman" w:cs="Times New Roman"/>
          <w:sz w:val="24"/>
          <w:szCs w:val="24"/>
        </w:rPr>
        <w:t>24</w:t>
      </w:r>
      <w:r>
        <w:rPr>
          <w:rFonts w:ascii="Times New Roman" w:hAnsi="Times New Roman" w:cs="Times New Roman"/>
          <w:sz w:val="24"/>
          <w:szCs w:val="24"/>
        </w:rPr>
        <w:t>)</w:t>
      </w:r>
      <w:r w:rsidRPr="00335252">
        <w:rPr>
          <w:rFonts w:ascii="Times New Roman" w:hAnsi="Times New Roman" w:cs="Times New Roman"/>
          <w:sz w:val="24"/>
          <w:szCs w:val="24"/>
        </w:rPr>
        <w:t xml:space="preserve">. Pe lângă cererile din depozitul de date și OLTP, este prezentă și valoarea prezisă pentru următoarea oră în ceea ce privește capabilitatea senzorului. Aceasta este oferită prin apelarea </w:t>
      </w:r>
      <w:r w:rsidRPr="00D9543F">
        <w:rPr>
          <w:rFonts w:ascii="Times New Roman" w:hAnsi="Times New Roman" w:cs="Times New Roman"/>
          <w:i/>
          <w:iCs/>
          <w:sz w:val="24"/>
          <w:szCs w:val="24"/>
        </w:rPr>
        <w:t>endpoint</w:t>
      </w:r>
      <w:r w:rsidR="008A485B">
        <w:rPr>
          <w:rFonts w:ascii="Times New Roman" w:hAnsi="Times New Roman" w:cs="Times New Roman"/>
          <w:sz w:val="24"/>
          <w:szCs w:val="24"/>
        </w:rPr>
        <w:t>-</w:t>
      </w:r>
      <w:r w:rsidRPr="00335252">
        <w:rPr>
          <w:rFonts w:ascii="Times New Roman" w:hAnsi="Times New Roman" w:cs="Times New Roman"/>
          <w:sz w:val="24"/>
          <w:szCs w:val="24"/>
        </w:rPr>
        <w:t>ului din microserviciul de ML.</w:t>
      </w:r>
    </w:p>
    <w:p w14:paraId="682F9E64" w14:textId="6EA8C468" w:rsidR="00401FA3" w:rsidRPr="00335252" w:rsidRDefault="00401FA3" w:rsidP="00C938F4">
      <w:pPr>
        <w:ind w:firstLine="708"/>
        <w:rPr>
          <w:rFonts w:ascii="Times New Roman" w:hAnsi="Times New Roman" w:cs="Times New Roman"/>
          <w:sz w:val="24"/>
          <w:szCs w:val="24"/>
        </w:rPr>
      </w:pPr>
      <w:r w:rsidRPr="00335252">
        <w:rPr>
          <w:rFonts w:ascii="Times New Roman" w:hAnsi="Times New Roman" w:cs="Times New Roman"/>
          <w:sz w:val="24"/>
          <w:szCs w:val="24"/>
        </w:rPr>
        <w:t xml:space="preserve">Tot </w:t>
      </w:r>
      <w:r w:rsidR="00DD218D">
        <w:rPr>
          <w:rFonts w:ascii="Times New Roman" w:hAnsi="Times New Roman" w:cs="Times New Roman"/>
          <w:sz w:val="24"/>
          <w:szCs w:val="24"/>
        </w:rPr>
        <w:t>î</w:t>
      </w:r>
      <w:r w:rsidRPr="00335252">
        <w:rPr>
          <w:rFonts w:ascii="Times New Roman" w:hAnsi="Times New Roman" w:cs="Times New Roman"/>
          <w:sz w:val="24"/>
          <w:szCs w:val="24"/>
        </w:rPr>
        <w:t xml:space="preserve">n această pagină, apăsând butonul </w:t>
      </w:r>
      <w:r w:rsidRPr="00335252">
        <w:rPr>
          <w:rFonts w:ascii="Times New Roman" w:hAnsi="Times New Roman" w:cs="Times New Roman"/>
          <w:i/>
          <w:iCs/>
          <w:sz w:val="24"/>
          <w:szCs w:val="24"/>
        </w:rPr>
        <w:t>Show More,</w:t>
      </w:r>
      <w:r w:rsidRPr="00335252">
        <w:rPr>
          <w:rFonts w:ascii="Times New Roman" w:hAnsi="Times New Roman" w:cs="Times New Roman"/>
          <w:sz w:val="24"/>
          <w:szCs w:val="24"/>
        </w:rPr>
        <w:t xml:space="preserve"> pentru fiecare senzor se va deschide un grafic cu privire la datele </w:t>
      </w:r>
      <w:r w:rsidR="008A485B" w:rsidRPr="008A485B">
        <w:rPr>
          <w:rFonts w:ascii="Times New Roman" w:hAnsi="Times New Roman" w:cs="Times New Roman"/>
          <w:sz w:val="24"/>
          <w:szCs w:val="24"/>
        </w:rPr>
        <w:t xml:space="preserve">istorice </w:t>
      </w:r>
      <w:r w:rsidR="008A485B">
        <w:rPr>
          <w:rFonts w:ascii="Times New Roman" w:hAnsi="Times New Roman" w:cs="Times New Roman"/>
          <w:sz w:val="24"/>
          <w:szCs w:val="24"/>
        </w:rPr>
        <w:t xml:space="preserve">ale </w:t>
      </w:r>
      <w:r w:rsidRPr="00335252">
        <w:rPr>
          <w:rFonts w:ascii="Times New Roman" w:hAnsi="Times New Roman" w:cs="Times New Roman"/>
          <w:sz w:val="24"/>
          <w:szCs w:val="24"/>
        </w:rPr>
        <w:t xml:space="preserve">acestuia, prezentând valoarea pe axa </w:t>
      </w:r>
      <w:r>
        <w:rPr>
          <w:rFonts w:ascii="Times New Roman" w:hAnsi="Times New Roman" w:cs="Times New Roman"/>
          <w:sz w:val="24"/>
          <w:szCs w:val="24"/>
        </w:rPr>
        <w:t>Y</w:t>
      </w:r>
      <w:r w:rsidRPr="00335252">
        <w:rPr>
          <w:rFonts w:ascii="Times New Roman" w:hAnsi="Times New Roman" w:cs="Times New Roman"/>
          <w:sz w:val="24"/>
          <w:szCs w:val="24"/>
        </w:rPr>
        <w:t xml:space="preserve"> și ora la care aceasta a fost citită pe axa </w:t>
      </w:r>
      <w:r>
        <w:rPr>
          <w:rFonts w:ascii="Times New Roman" w:hAnsi="Times New Roman" w:cs="Times New Roman"/>
          <w:sz w:val="24"/>
          <w:szCs w:val="24"/>
        </w:rPr>
        <w:t>X</w:t>
      </w:r>
      <w:r w:rsidRPr="00335252">
        <w:rPr>
          <w:rFonts w:ascii="Times New Roman" w:hAnsi="Times New Roman" w:cs="Times New Roman"/>
          <w:sz w:val="24"/>
          <w:szCs w:val="24"/>
        </w:rPr>
        <w:t xml:space="preserve">. </w:t>
      </w:r>
      <w:r w:rsidR="00C938F4">
        <w:rPr>
          <w:rFonts w:ascii="Times New Roman" w:hAnsi="Times New Roman" w:cs="Times New Roman"/>
          <w:sz w:val="24"/>
          <w:szCs w:val="24"/>
        </w:rPr>
        <w:t xml:space="preserve">Librăria </w:t>
      </w:r>
      <w:r w:rsidR="00C938F4">
        <w:rPr>
          <w:rFonts w:ascii="Times New Roman" w:hAnsi="Times New Roman" w:cs="Times New Roman"/>
          <w:i/>
          <w:iCs/>
          <w:sz w:val="24"/>
          <w:szCs w:val="24"/>
        </w:rPr>
        <w:t>react-char</w:t>
      </w:r>
      <w:r w:rsidR="008A485B">
        <w:rPr>
          <w:rFonts w:ascii="Times New Roman" w:hAnsi="Times New Roman" w:cs="Times New Roman"/>
          <w:i/>
          <w:iCs/>
          <w:sz w:val="24"/>
          <w:szCs w:val="24"/>
        </w:rPr>
        <w:t>t</w:t>
      </w:r>
      <w:r w:rsidR="00C938F4">
        <w:rPr>
          <w:rFonts w:ascii="Times New Roman" w:hAnsi="Times New Roman" w:cs="Times New Roman"/>
          <w:i/>
          <w:iCs/>
          <w:sz w:val="24"/>
          <w:szCs w:val="24"/>
        </w:rPr>
        <w:t xml:space="preserve">js-2 </w:t>
      </w:r>
      <w:r w:rsidR="00C938F4">
        <w:rPr>
          <w:rFonts w:ascii="Times New Roman" w:hAnsi="Times New Roman" w:cs="Times New Roman"/>
          <w:sz w:val="24"/>
          <w:szCs w:val="24"/>
        </w:rPr>
        <w:t>a fost folosit</w:t>
      </w:r>
      <w:r w:rsidR="0011547A">
        <w:rPr>
          <w:rFonts w:ascii="Times New Roman" w:hAnsi="Times New Roman" w:cs="Times New Roman"/>
          <w:sz w:val="24"/>
          <w:szCs w:val="24"/>
        </w:rPr>
        <w:t>ă</w:t>
      </w:r>
      <w:r w:rsidR="00C938F4">
        <w:rPr>
          <w:rFonts w:ascii="Times New Roman" w:hAnsi="Times New Roman" w:cs="Times New Roman"/>
          <w:sz w:val="24"/>
          <w:szCs w:val="24"/>
        </w:rPr>
        <w:t xml:space="preserve"> pentru crearea acestor </w:t>
      </w:r>
      <w:r w:rsidR="00C938F4">
        <w:rPr>
          <w:rFonts w:ascii="Times New Roman" w:hAnsi="Times New Roman" w:cs="Times New Roman"/>
          <w:sz w:val="24"/>
          <w:szCs w:val="24"/>
        </w:rPr>
        <w:lastRenderedPageBreak/>
        <w:t>grafice, s</w:t>
      </w:r>
      <w:r>
        <w:rPr>
          <w:rFonts w:ascii="Times New Roman" w:hAnsi="Times New Roman" w:cs="Times New Roman"/>
          <w:sz w:val="24"/>
          <w:szCs w:val="24"/>
        </w:rPr>
        <w:t xml:space="preserve">ursa datelor </w:t>
      </w:r>
      <w:r w:rsidR="00C938F4">
        <w:rPr>
          <w:rFonts w:ascii="Times New Roman" w:hAnsi="Times New Roman" w:cs="Times New Roman"/>
          <w:sz w:val="24"/>
          <w:szCs w:val="24"/>
        </w:rPr>
        <w:t>fiind</w:t>
      </w:r>
      <w:r>
        <w:rPr>
          <w:rFonts w:ascii="Times New Roman" w:hAnsi="Times New Roman" w:cs="Times New Roman"/>
          <w:sz w:val="24"/>
          <w:szCs w:val="24"/>
        </w:rPr>
        <w:t xml:space="preserve"> baza de date OLTP, </w:t>
      </w:r>
      <w:r w:rsidR="00700E6A">
        <w:rPr>
          <w:rFonts w:ascii="Times New Roman" w:hAnsi="Times New Roman" w:cs="Times New Roman"/>
          <w:sz w:val="24"/>
          <w:szCs w:val="24"/>
        </w:rPr>
        <w:t xml:space="preserve">iar </w:t>
      </w:r>
      <w:r>
        <w:rPr>
          <w:rFonts w:ascii="Times New Roman" w:hAnsi="Times New Roman" w:cs="Times New Roman"/>
          <w:sz w:val="24"/>
          <w:szCs w:val="24"/>
        </w:rPr>
        <w:t>cererile întorcând date istorice recente (figurile 3.</w:t>
      </w:r>
      <w:r w:rsidR="00D9543F">
        <w:rPr>
          <w:rFonts w:ascii="Times New Roman" w:hAnsi="Times New Roman" w:cs="Times New Roman"/>
          <w:sz w:val="24"/>
          <w:szCs w:val="24"/>
        </w:rPr>
        <w:t>25</w:t>
      </w:r>
      <w:r>
        <w:rPr>
          <w:rFonts w:ascii="Times New Roman" w:hAnsi="Times New Roman" w:cs="Times New Roman"/>
          <w:sz w:val="24"/>
          <w:szCs w:val="24"/>
        </w:rPr>
        <w:t xml:space="preserve"> și 3.</w:t>
      </w:r>
      <w:r w:rsidR="00D9543F">
        <w:rPr>
          <w:rFonts w:ascii="Times New Roman" w:hAnsi="Times New Roman" w:cs="Times New Roman"/>
          <w:sz w:val="24"/>
          <w:szCs w:val="24"/>
        </w:rPr>
        <w:t>26</w:t>
      </w:r>
      <w:r>
        <w:rPr>
          <w:rFonts w:ascii="Times New Roman" w:hAnsi="Times New Roman" w:cs="Times New Roman"/>
          <w:sz w:val="24"/>
          <w:szCs w:val="24"/>
        </w:rPr>
        <w:t>).</w:t>
      </w:r>
    </w:p>
    <w:p w14:paraId="05DC46E3" w14:textId="77777777" w:rsidR="00401FA3" w:rsidRDefault="00401FA3" w:rsidP="00401FA3">
      <w:pPr>
        <w:keepNext/>
      </w:pPr>
      <w:r w:rsidRPr="00335252">
        <w:rPr>
          <w:rFonts w:ascii="Times New Roman" w:hAnsi="Times New Roman" w:cs="Times New Roman"/>
          <w:noProof/>
          <w:sz w:val="24"/>
          <w:szCs w:val="24"/>
        </w:rPr>
        <w:drawing>
          <wp:inline distT="0" distB="0" distL="0" distR="0" wp14:anchorId="5FEF4234" wp14:editId="78CBA8EB">
            <wp:extent cx="2736303" cy="2250831"/>
            <wp:effectExtent l="0" t="0" r="0" b="0"/>
            <wp:docPr id="41" name="Picture 41" descr="Chart, line 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Chart, line chart, box and whisker chart&#10;&#10;Description automatically generated"/>
                    <pic:cNvPicPr/>
                  </pic:nvPicPr>
                  <pic:blipFill>
                    <a:blip r:embed="rId41"/>
                    <a:stretch>
                      <a:fillRect/>
                    </a:stretch>
                  </pic:blipFill>
                  <pic:spPr>
                    <a:xfrm>
                      <a:off x="0" y="0"/>
                      <a:ext cx="2770477" cy="2278942"/>
                    </a:xfrm>
                    <a:prstGeom prst="rect">
                      <a:avLst/>
                    </a:prstGeom>
                  </pic:spPr>
                </pic:pic>
              </a:graphicData>
            </a:graphic>
          </wp:inline>
        </w:drawing>
      </w:r>
      <w:r>
        <w:t xml:space="preserve">         </w:t>
      </w:r>
      <w:r w:rsidRPr="00335252">
        <w:rPr>
          <w:rFonts w:ascii="Times New Roman" w:hAnsi="Times New Roman" w:cs="Times New Roman"/>
          <w:noProof/>
          <w:sz w:val="24"/>
          <w:szCs w:val="24"/>
        </w:rPr>
        <w:drawing>
          <wp:inline distT="0" distB="0" distL="0" distR="0" wp14:anchorId="381C2C05" wp14:editId="2BD17DFB">
            <wp:extent cx="2755367" cy="2242039"/>
            <wp:effectExtent l="0" t="0" r="635" b="6350"/>
            <wp:docPr id="42" name="Picture 42" descr="Chart, line 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Chart, line chart, box and whisker chart&#10;&#10;Description automatically generated"/>
                    <pic:cNvPicPr/>
                  </pic:nvPicPr>
                  <pic:blipFill>
                    <a:blip r:embed="rId42"/>
                    <a:stretch>
                      <a:fillRect/>
                    </a:stretch>
                  </pic:blipFill>
                  <pic:spPr>
                    <a:xfrm>
                      <a:off x="0" y="0"/>
                      <a:ext cx="2771241" cy="2254956"/>
                    </a:xfrm>
                    <a:prstGeom prst="rect">
                      <a:avLst/>
                    </a:prstGeom>
                  </pic:spPr>
                </pic:pic>
              </a:graphicData>
            </a:graphic>
          </wp:inline>
        </w:drawing>
      </w:r>
    </w:p>
    <w:p w14:paraId="6E981CCC" w14:textId="3DCA34BA" w:rsidR="00401FA3" w:rsidRPr="00C86542" w:rsidRDefault="00401FA3" w:rsidP="00401FA3">
      <w:pPr>
        <w:pStyle w:val="Caption"/>
        <w:rPr>
          <w:rFonts w:ascii="Times New Roman" w:hAnsi="Times New Roman" w:cs="Times New Roman"/>
          <w:sz w:val="40"/>
          <w:szCs w:val="40"/>
        </w:rPr>
      </w:pPr>
      <w:r w:rsidRPr="00C86542">
        <w:rPr>
          <w:rFonts w:ascii="Times New Roman" w:hAnsi="Times New Roman" w:cs="Times New Roman"/>
          <w:sz w:val="24"/>
          <w:szCs w:val="24"/>
        </w:rPr>
        <w:t>Figura 3.</w:t>
      </w:r>
      <w:r w:rsidR="00CE2290">
        <w:rPr>
          <w:rFonts w:ascii="Times New Roman" w:hAnsi="Times New Roman" w:cs="Times New Roman"/>
          <w:sz w:val="24"/>
          <w:szCs w:val="24"/>
        </w:rPr>
        <w:t>2</w:t>
      </w:r>
      <w:r w:rsidR="00B06C3C">
        <w:rPr>
          <w:rFonts w:ascii="Times New Roman" w:hAnsi="Times New Roman" w:cs="Times New Roman"/>
          <w:sz w:val="24"/>
          <w:szCs w:val="24"/>
        </w:rPr>
        <w:t>5</w:t>
      </w:r>
      <w:r w:rsidRPr="00C86542">
        <w:rPr>
          <w:rFonts w:ascii="Times New Roman" w:hAnsi="Times New Roman" w:cs="Times New Roman"/>
          <w:sz w:val="24"/>
          <w:szCs w:val="24"/>
        </w:rPr>
        <w:t>. Grafic înregistrări temperatură          Figura 3.</w:t>
      </w:r>
      <w:r w:rsidR="00CE2290">
        <w:rPr>
          <w:rFonts w:ascii="Times New Roman" w:hAnsi="Times New Roman" w:cs="Times New Roman"/>
          <w:sz w:val="24"/>
          <w:szCs w:val="24"/>
        </w:rPr>
        <w:t>2</w:t>
      </w:r>
      <w:r w:rsidR="00B06C3C">
        <w:rPr>
          <w:rFonts w:ascii="Times New Roman" w:hAnsi="Times New Roman" w:cs="Times New Roman"/>
          <w:sz w:val="24"/>
          <w:szCs w:val="24"/>
        </w:rPr>
        <w:t>6</w:t>
      </w:r>
      <w:r w:rsidRPr="00C86542">
        <w:rPr>
          <w:rFonts w:ascii="Times New Roman" w:hAnsi="Times New Roman" w:cs="Times New Roman"/>
          <w:sz w:val="24"/>
          <w:szCs w:val="24"/>
        </w:rPr>
        <w:t>. Grafic înregistrări umiditate</w:t>
      </w:r>
    </w:p>
    <w:p w14:paraId="5C95B000" w14:textId="0A4F69B7" w:rsidR="00401FA3" w:rsidRPr="00335252" w:rsidRDefault="00401FA3" w:rsidP="00401FA3">
      <w:pPr>
        <w:ind w:firstLine="708"/>
        <w:rPr>
          <w:rFonts w:ascii="Times New Roman" w:hAnsi="Times New Roman" w:cs="Times New Roman"/>
          <w:sz w:val="24"/>
          <w:szCs w:val="24"/>
        </w:rPr>
      </w:pPr>
      <w:r w:rsidRPr="00335252">
        <w:rPr>
          <w:rFonts w:ascii="Times New Roman" w:hAnsi="Times New Roman" w:cs="Times New Roman"/>
          <w:sz w:val="24"/>
          <w:szCs w:val="24"/>
        </w:rPr>
        <w:t xml:space="preserve">În pagina principală </w:t>
      </w:r>
      <w:r w:rsidRPr="00335252">
        <w:rPr>
          <w:rFonts w:ascii="Times New Roman" w:hAnsi="Times New Roman" w:cs="Times New Roman"/>
          <w:i/>
          <w:iCs/>
          <w:sz w:val="24"/>
          <w:szCs w:val="24"/>
        </w:rPr>
        <w:t>dashboard</w:t>
      </w:r>
      <w:r w:rsidRPr="00335252">
        <w:rPr>
          <w:rFonts w:ascii="Times New Roman" w:hAnsi="Times New Roman" w:cs="Times New Roman"/>
          <w:sz w:val="24"/>
          <w:szCs w:val="24"/>
        </w:rPr>
        <w:t>, utilizatorul își poate adăuga dispozitivele împerecheate în lista de dispozitive preferate</w:t>
      </w:r>
      <w:r>
        <w:rPr>
          <w:rFonts w:ascii="Times New Roman" w:hAnsi="Times New Roman" w:cs="Times New Roman"/>
          <w:sz w:val="24"/>
          <w:szCs w:val="24"/>
        </w:rPr>
        <w:t xml:space="preserve">. </w:t>
      </w:r>
      <w:r w:rsidRPr="00335252">
        <w:rPr>
          <w:rFonts w:ascii="Times New Roman" w:hAnsi="Times New Roman" w:cs="Times New Roman"/>
          <w:sz w:val="24"/>
          <w:szCs w:val="24"/>
        </w:rPr>
        <w:t>Aceasta este o listă persistată local</w:t>
      </w:r>
      <w:r>
        <w:rPr>
          <w:rFonts w:ascii="Times New Roman" w:hAnsi="Times New Roman" w:cs="Times New Roman"/>
          <w:sz w:val="24"/>
          <w:szCs w:val="24"/>
        </w:rPr>
        <w:t xml:space="preserve">. </w:t>
      </w:r>
      <w:r w:rsidRPr="00335252">
        <w:rPr>
          <w:rFonts w:ascii="Times New Roman" w:hAnsi="Times New Roman" w:cs="Times New Roman"/>
          <w:sz w:val="24"/>
          <w:szCs w:val="24"/>
        </w:rPr>
        <w:t xml:space="preserve">Utilizatorul are opțiunea de a adăuga maximum 6 device-uri </w:t>
      </w:r>
      <w:r>
        <w:rPr>
          <w:rFonts w:ascii="Times New Roman" w:hAnsi="Times New Roman" w:cs="Times New Roman"/>
          <w:sz w:val="24"/>
          <w:szCs w:val="24"/>
        </w:rPr>
        <w:t>în lista de</w:t>
      </w:r>
      <w:r w:rsidRPr="00335252">
        <w:rPr>
          <w:rFonts w:ascii="Times New Roman" w:hAnsi="Times New Roman" w:cs="Times New Roman"/>
          <w:sz w:val="24"/>
          <w:szCs w:val="24"/>
        </w:rPr>
        <w:t xml:space="preserve"> favorite. Apăsând butonul de </w:t>
      </w:r>
      <w:r w:rsidRPr="00335252">
        <w:rPr>
          <w:rFonts w:ascii="Times New Roman" w:hAnsi="Times New Roman" w:cs="Times New Roman"/>
          <w:i/>
          <w:iCs/>
          <w:sz w:val="24"/>
          <w:szCs w:val="24"/>
        </w:rPr>
        <w:t>Add</w:t>
      </w:r>
      <w:r w:rsidRPr="00335252">
        <w:rPr>
          <w:rFonts w:ascii="Times New Roman" w:hAnsi="Times New Roman" w:cs="Times New Roman"/>
          <w:sz w:val="24"/>
          <w:szCs w:val="24"/>
        </w:rPr>
        <w:t xml:space="preserve"> se va deschide dialogul în care se poate selecta dispozitivul dorit</w:t>
      </w:r>
      <w:r>
        <w:rPr>
          <w:rFonts w:ascii="Times New Roman" w:hAnsi="Times New Roman" w:cs="Times New Roman"/>
          <w:sz w:val="24"/>
          <w:szCs w:val="24"/>
        </w:rPr>
        <w:t xml:space="preserve"> (figura 3.</w:t>
      </w:r>
      <w:r w:rsidR="00D9543F">
        <w:rPr>
          <w:rFonts w:ascii="Times New Roman" w:hAnsi="Times New Roman" w:cs="Times New Roman"/>
          <w:sz w:val="24"/>
          <w:szCs w:val="24"/>
        </w:rPr>
        <w:t>27</w:t>
      </w:r>
      <w:r>
        <w:rPr>
          <w:rFonts w:ascii="Times New Roman" w:hAnsi="Times New Roman" w:cs="Times New Roman"/>
          <w:sz w:val="24"/>
          <w:szCs w:val="24"/>
        </w:rPr>
        <w:t>)</w:t>
      </w:r>
      <w:r w:rsidRPr="00335252">
        <w:rPr>
          <w:rFonts w:ascii="Times New Roman" w:hAnsi="Times New Roman" w:cs="Times New Roman"/>
          <w:sz w:val="24"/>
          <w:szCs w:val="24"/>
        </w:rPr>
        <w:t xml:space="preserve">. În urma procesului de adăugare, acesta va apărea în </w:t>
      </w:r>
      <w:r w:rsidRPr="00D9543F">
        <w:rPr>
          <w:rFonts w:ascii="Times New Roman" w:hAnsi="Times New Roman" w:cs="Times New Roman"/>
          <w:i/>
          <w:iCs/>
          <w:sz w:val="24"/>
          <w:szCs w:val="24"/>
        </w:rPr>
        <w:t>grid</w:t>
      </w:r>
      <w:r w:rsidRPr="00335252">
        <w:rPr>
          <w:rFonts w:ascii="Times New Roman" w:hAnsi="Times New Roman" w:cs="Times New Roman"/>
          <w:sz w:val="24"/>
          <w:szCs w:val="24"/>
        </w:rPr>
        <w:t>-ul ales, specificând denumirea acestuia</w:t>
      </w:r>
      <w:r>
        <w:rPr>
          <w:rFonts w:ascii="Times New Roman" w:hAnsi="Times New Roman" w:cs="Times New Roman"/>
          <w:sz w:val="24"/>
          <w:szCs w:val="24"/>
        </w:rPr>
        <w:t xml:space="preserve"> precum în figura 3.</w:t>
      </w:r>
      <w:r w:rsidR="00D9543F">
        <w:rPr>
          <w:rFonts w:ascii="Times New Roman" w:hAnsi="Times New Roman" w:cs="Times New Roman"/>
          <w:sz w:val="24"/>
          <w:szCs w:val="24"/>
        </w:rPr>
        <w:t>28</w:t>
      </w:r>
      <w:r w:rsidRPr="00335252">
        <w:rPr>
          <w:rFonts w:ascii="Times New Roman" w:hAnsi="Times New Roman" w:cs="Times New Roman"/>
          <w:sz w:val="24"/>
          <w:szCs w:val="24"/>
        </w:rPr>
        <w:t>.</w:t>
      </w:r>
    </w:p>
    <w:p w14:paraId="758DCD6F" w14:textId="77777777" w:rsidR="00401FA3" w:rsidRDefault="00401FA3" w:rsidP="00401FA3">
      <w:pPr>
        <w:keepNext/>
        <w:jc w:val="center"/>
      </w:pPr>
      <w:r w:rsidRPr="00335252">
        <w:rPr>
          <w:rFonts w:ascii="Times New Roman" w:hAnsi="Times New Roman" w:cs="Times New Roman"/>
          <w:noProof/>
        </w:rPr>
        <w:drawing>
          <wp:inline distT="0" distB="0" distL="0" distR="0" wp14:anchorId="1EDAC893" wp14:editId="17F85426">
            <wp:extent cx="3999422" cy="1855961"/>
            <wp:effectExtent l="0" t="0" r="1270" b="0"/>
            <wp:docPr id="26" name="Picture 2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10;&#10;Description automatically generated"/>
                    <pic:cNvPicPr/>
                  </pic:nvPicPr>
                  <pic:blipFill>
                    <a:blip r:embed="rId43"/>
                    <a:stretch>
                      <a:fillRect/>
                    </a:stretch>
                  </pic:blipFill>
                  <pic:spPr>
                    <a:xfrm>
                      <a:off x="0" y="0"/>
                      <a:ext cx="4188651" cy="1943774"/>
                    </a:xfrm>
                    <a:prstGeom prst="rect">
                      <a:avLst/>
                    </a:prstGeom>
                  </pic:spPr>
                </pic:pic>
              </a:graphicData>
            </a:graphic>
          </wp:inline>
        </w:drawing>
      </w:r>
    </w:p>
    <w:p w14:paraId="5C0F0891" w14:textId="197F599C" w:rsidR="00401FA3" w:rsidRPr="00CB0930" w:rsidRDefault="00401FA3" w:rsidP="00401FA3">
      <w:pPr>
        <w:pStyle w:val="Caption"/>
        <w:jc w:val="center"/>
        <w:rPr>
          <w:rFonts w:ascii="Times New Roman" w:hAnsi="Times New Roman" w:cs="Times New Roman"/>
          <w:sz w:val="24"/>
          <w:szCs w:val="24"/>
        </w:rPr>
      </w:pPr>
      <w:r w:rsidRPr="00CB0930">
        <w:rPr>
          <w:rFonts w:ascii="Times New Roman" w:hAnsi="Times New Roman" w:cs="Times New Roman"/>
          <w:sz w:val="24"/>
          <w:szCs w:val="24"/>
        </w:rPr>
        <w:t>Figura 3.</w:t>
      </w:r>
      <w:r w:rsidR="00CE2290">
        <w:rPr>
          <w:rFonts w:ascii="Times New Roman" w:hAnsi="Times New Roman" w:cs="Times New Roman"/>
          <w:sz w:val="24"/>
          <w:szCs w:val="24"/>
        </w:rPr>
        <w:t>2</w:t>
      </w:r>
      <w:r w:rsidR="00B06C3C">
        <w:rPr>
          <w:rFonts w:ascii="Times New Roman" w:hAnsi="Times New Roman" w:cs="Times New Roman"/>
          <w:sz w:val="24"/>
          <w:szCs w:val="24"/>
        </w:rPr>
        <w:t>7</w:t>
      </w:r>
      <w:r w:rsidRPr="00CB0930">
        <w:rPr>
          <w:rFonts w:ascii="Times New Roman" w:hAnsi="Times New Roman" w:cs="Times New Roman"/>
          <w:sz w:val="24"/>
          <w:szCs w:val="24"/>
        </w:rPr>
        <w:t>. Adăugarea unui device în lista de favorite</w:t>
      </w:r>
    </w:p>
    <w:p w14:paraId="47C89C95" w14:textId="77777777" w:rsidR="00401FA3" w:rsidRDefault="00401FA3" w:rsidP="00401FA3">
      <w:pPr>
        <w:keepNext/>
        <w:jc w:val="center"/>
      </w:pPr>
      <w:r w:rsidRPr="00335252">
        <w:rPr>
          <w:rFonts w:ascii="Times New Roman" w:hAnsi="Times New Roman" w:cs="Times New Roman"/>
          <w:noProof/>
        </w:rPr>
        <w:drawing>
          <wp:inline distT="0" distB="0" distL="0" distR="0" wp14:anchorId="157567CF" wp14:editId="541C3C40">
            <wp:extent cx="4327557" cy="1391785"/>
            <wp:effectExtent l="0" t="0" r="3175" b="5715"/>
            <wp:docPr id="46" name="Picture 4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website&#10;&#10;Description automatically generated"/>
                    <pic:cNvPicPr/>
                  </pic:nvPicPr>
                  <pic:blipFill>
                    <a:blip r:embed="rId44"/>
                    <a:stretch>
                      <a:fillRect/>
                    </a:stretch>
                  </pic:blipFill>
                  <pic:spPr>
                    <a:xfrm>
                      <a:off x="0" y="0"/>
                      <a:ext cx="4451668" cy="1431700"/>
                    </a:xfrm>
                    <a:prstGeom prst="rect">
                      <a:avLst/>
                    </a:prstGeom>
                  </pic:spPr>
                </pic:pic>
              </a:graphicData>
            </a:graphic>
          </wp:inline>
        </w:drawing>
      </w:r>
    </w:p>
    <w:p w14:paraId="6F391CED" w14:textId="4B6E94CF" w:rsidR="00421BC1" w:rsidRPr="007C465D" w:rsidRDefault="00401FA3" w:rsidP="007C465D">
      <w:pPr>
        <w:pStyle w:val="Caption"/>
        <w:jc w:val="center"/>
        <w:rPr>
          <w:rFonts w:ascii="Times New Roman" w:hAnsi="Times New Roman" w:cs="Times New Roman"/>
          <w:sz w:val="24"/>
          <w:szCs w:val="24"/>
        </w:rPr>
      </w:pPr>
      <w:r w:rsidRPr="00CB0930">
        <w:rPr>
          <w:rFonts w:ascii="Times New Roman" w:hAnsi="Times New Roman" w:cs="Times New Roman"/>
          <w:sz w:val="24"/>
          <w:szCs w:val="24"/>
        </w:rPr>
        <w:t>Figura 3.</w:t>
      </w:r>
      <w:r w:rsidR="00CE2290">
        <w:rPr>
          <w:rFonts w:ascii="Times New Roman" w:hAnsi="Times New Roman" w:cs="Times New Roman"/>
          <w:sz w:val="24"/>
          <w:szCs w:val="24"/>
        </w:rPr>
        <w:t>2</w:t>
      </w:r>
      <w:r w:rsidR="00B06C3C">
        <w:rPr>
          <w:rFonts w:ascii="Times New Roman" w:hAnsi="Times New Roman" w:cs="Times New Roman"/>
          <w:sz w:val="24"/>
          <w:szCs w:val="24"/>
        </w:rPr>
        <w:t>8</w:t>
      </w:r>
      <w:r w:rsidRPr="00CB0930">
        <w:rPr>
          <w:rFonts w:ascii="Times New Roman" w:hAnsi="Times New Roman" w:cs="Times New Roman"/>
          <w:sz w:val="24"/>
          <w:szCs w:val="24"/>
        </w:rPr>
        <w:t>. Vizualizarea dispozitivelor favorite</w:t>
      </w:r>
    </w:p>
    <w:p w14:paraId="0E60CDB9" w14:textId="6BBA7ADD" w:rsidR="00401FA3" w:rsidRPr="008A3974" w:rsidRDefault="00401FA3" w:rsidP="00401FA3">
      <w:pPr>
        <w:pStyle w:val="Heading1"/>
        <w:jc w:val="center"/>
        <w:rPr>
          <w:rFonts w:ascii="Times New Roman" w:hAnsi="Times New Roman" w:cs="Times New Roman"/>
        </w:rPr>
      </w:pPr>
      <w:bookmarkStart w:id="68" w:name="_Toc106396828"/>
      <w:r w:rsidRPr="008A3974">
        <w:rPr>
          <w:rFonts w:ascii="Times New Roman" w:hAnsi="Times New Roman" w:cs="Times New Roman"/>
        </w:rPr>
        <w:lastRenderedPageBreak/>
        <w:t>Concluzii</w:t>
      </w:r>
      <w:bookmarkEnd w:id="68"/>
    </w:p>
    <w:p w14:paraId="6C086A57" w14:textId="77777777" w:rsidR="00421BC1" w:rsidRPr="00421BC1" w:rsidRDefault="00421BC1" w:rsidP="00421BC1"/>
    <w:p w14:paraId="32C0E10A" w14:textId="77777777" w:rsidR="00401FA3" w:rsidRPr="00415F09" w:rsidRDefault="00401FA3" w:rsidP="00401FA3">
      <w:pPr>
        <w:ind w:firstLine="708"/>
        <w:rPr>
          <w:rFonts w:ascii="Times New Roman" w:hAnsi="Times New Roman" w:cs="Times New Roman"/>
          <w:sz w:val="24"/>
          <w:szCs w:val="24"/>
        </w:rPr>
      </w:pPr>
      <w:r w:rsidRPr="00415F09">
        <w:rPr>
          <w:rFonts w:ascii="Times New Roman" w:hAnsi="Times New Roman" w:cs="Times New Roman"/>
          <w:sz w:val="24"/>
          <w:szCs w:val="24"/>
        </w:rPr>
        <w:t xml:space="preserve">În concluzie, proiectarea unei soluții IoT modulare și extensibile este posibilă folosind tehnologii disponibile comercial pentru un preț redus, fapt confirmat și prin expansiunea rapidă a acestui segment. </w:t>
      </w:r>
    </w:p>
    <w:p w14:paraId="2C860444" w14:textId="4DD06726" w:rsidR="00401FA3" w:rsidRPr="00415F09" w:rsidRDefault="00401FA3" w:rsidP="00401FA3">
      <w:pPr>
        <w:ind w:firstLine="708"/>
        <w:rPr>
          <w:rFonts w:ascii="Times New Roman" w:hAnsi="Times New Roman" w:cs="Times New Roman"/>
          <w:sz w:val="24"/>
          <w:szCs w:val="24"/>
        </w:rPr>
      </w:pPr>
      <w:r w:rsidRPr="00415F09">
        <w:rPr>
          <w:rFonts w:ascii="Times New Roman" w:hAnsi="Times New Roman" w:cs="Times New Roman"/>
          <w:sz w:val="24"/>
          <w:szCs w:val="24"/>
        </w:rPr>
        <w:t xml:space="preserve">Din punct de vedere al contribuției personale, aceasta se regăsește atât în dezvoltarea arhitecturii soluției, cât și în dezvoltarea aplicațiilor. Astfel, protocolul MQTT a fost folosit pentru a eficientiza distribuirea datelor până la centralizarea lor, continuând apoi cu distribuirea lor folosind HTTPS pentru a avea o arhitectură de tip RESTful. De asemenea, din considerente de securitate s-a ales utilizarea în cloud a unui </w:t>
      </w:r>
      <w:r w:rsidRPr="00415F09">
        <w:rPr>
          <w:rFonts w:ascii="Times New Roman" w:hAnsi="Times New Roman" w:cs="Times New Roman"/>
          <w:i/>
          <w:iCs/>
          <w:sz w:val="24"/>
          <w:szCs w:val="24"/>
        </w:rPr>
        <w:t>gateway</w:t>
      </w:r>
      <w:r w:rsidRPr="00415F09">
        <w:rPr>
          <w:rFonts w:ascii="Times New Roman" w:hAnsi="Times New Roman" w:cs="Times New Roman"/>
          <w:sz w:val="24"/>
          <w:szCs w:val="24"/>
        </w:rPr>
        <w:t xml:space="preserve"> prin care informația va trece și va fi apoi distribuită către restul microserviciilor. În ceea ce privește volumul mare de informații, scopul microserviciului de </w:t>
      </w:r>
      <w:r w:rsidRPr="00415F09">
        <w:rPr>
          <w:rFonts w:ascii="Times New Roman" w:hAnsi="Times New Roman" w:cs="Times New Roman"/>
          <w:i/>
          <w:iCs/>
          <w:sz w:val="24"/>
          <w:szCs w:val="24"/>
        </w:rPr>
        <w:t>Data Warehouse</w:t>
      </w:r>
      <w:r w:rsidRPr="00415F09">
        <w:rPr>
          <w:rFonts w:ascii="Times New Roman" w:hAnsi="Times New Roman" w:cs="Times New Roman"/>
          <w:sz w:val="24"/>
          <w:szCs w:val="24"/>
        </w:rPr>
        <w:t xml:space="preserve"> este de a stabiliza performanța cererilor necesare rapoartelor existente sau ulterioare. Un alt aspect de menționat este reprezentat de modularitatea și scalabilitatea soluției datorat</w:t>
      </w:r>
      <w:r w:rsidR="00637B89" w:rsidRPr="00415F09">
        <w:rPr>
          <w:rFonts w:ascii="Times New Roman" w:hAnsi="Times New Roman" w:cs="Times New Roman"/>
          <w:sz w:val="24"/>
          <w:szCs w:val="24"/>
        </w:rPr>
        <w:t>e</w:t>
      </w:r>
      <w:r w:rsidRPr="00415F09">
        <w:rPr>
          <w:rFonts w:ascii="Times New Roman" w:hAnsi="Times New Roman" w:cs="Times New Roman"/>
          <w:sz w:val="24"/>
          <w:szCs w:val="24"/>
        </w:rPr>
        <w:t xml:space="preserve"> arhitecturii acesteia.</w:t>
      </w:r>
    </w:p>
    <w:p w14:paraId="2C5E710E" w14:textId="77777777" w:rsidR="00401FA3" w:rsidRPr="00415F09" w:rsidRDefault="00401FA3" w:rsidP="00401FA3">
      <w:pPr>
        <w:ind w:firstLine="708"/>
        <w:rPr>
          <w:rFonts w:ascii="Times New Roman" w:hAnsi="Times New Roman" w:cs="Times New Roman"/>
          <w:sz w:val="24"/>
          <w:szCs w:val="24"/>
        </w:rPr>
      </w:pPr>
      <w:r w:rsidRPr="00415F09">
        <w:rPr>
          <w:rFonts w:ascii="Times New Roman" w:hAnsi="Times New Roman" w:cs="Times New Roman"/>
          <w:sz w:val="24"/>
          <w:szCs w:val="24"/>
        </w:rPr>
        <w:t xml:space="preserve">Soluția finală este constituită din mai multe noduri IoT reprezentate de plăci de dezvoltare ESP8266 având senzori atașați care transmit date prin intermediul protocolului MQTT către </w:t>
      </w:r>
      <w:r w:rsidRPr="00415F09">
        <w:rPr>
          <w:rFonts w:ascii="Times New Roman" w:hAnsi="Times New Roman" w:cs="Times New Roman"/>
          <w:i/>
          <w:iCs/>
          <w:sz w:val="24"/>
          <w:szCs w:val="24"/>
        </w:rPr>
        <w:t>gateway</w:t>
      </w:r>
      <w:r w:rsidRPr="00415F09">
        <w:rPr>
          <w:rFonts w:ascii="Times New Roman" w:hAnsi="Times New Roman" w:cs="Times New Roman"/>
          <w:sz w:val="24"/>
          <w:szCs w:val="24"/>
        </w:rPr>
        <w:t xml:space="preserve">-ul IoT pentru a fi centralizate și trimise în </w:t>
      </w:r>
      <w:r w:rsidRPr="00415F09">
        <w:rPr>
          <w:rFonts w:ascii="Times New Roman" w:hAnsi="Times New Roman" w:cs="Times New Roman"/>
          <w:i/>
          <w:iCs/>
          <w:sz w:val="24"/>
          <w:szCs w:val="24"/>
        </w:rPr>
        <w:t>cloud</w:t>
      </w:r>
      <w:r w:rsidRPr="00415F09">
        <w:rPr>
          <w:rFonts w:ascii="Times New Roman" w:hAnsi="Times New Roman" w:cs="Times New Roman"/>
          <w:sz w:val="24"/>
          <w:szCs w:val="24"/>
        </w:rPr>
        <w:t xml:space="preserve">. </w:t>
      </w:r>
      <w:r w:rsidRPr="00415F09">
        <w:rPr>
          <w:rFonts w:ascii="Times New Roman" w:hAnsi="Times New Roman" w:cs="Times New Roman"/>
          <w:i/>
          <w:iCs/>
          <w:sz w:val="24"/>
          <w:szCs w:val="24"/>
        </w:rPr>
        <w:t>Gateway</w:t>
      </w:r>
      <w:r w:rsidRPr="00415F09">
        <w:rPr>
          <w:rFonts w:ascii="Times New Roman" w:hAnsi="Times New Roman" w:cs="Times New Roman"/>
          <w:sz w:val="24"/>
          <w:szCs w:val="24"/>
        </w:rPr>
        <w:t xml:space="preserve">-ul IoT este constituit de un Raspberry Pi 4 ce găzduiește un </w:t>
      </w:r>
      <w:r w:rsidRPr="00415F09">
        <w:rPr>
          <w:rFonts w:ascii="Times New Roman" w:hAnsi="Times New Roman" w:cs="Times New Roman"/>
          <w:i/>
          <w:iCs/>
          <w:sz w:val="24"/>
          <w:szCs w:val="24"/>
        </w:rPr>
        <w:t>broker</w:t>
      </w:r>
      <w:r w:rsidRPr="00415F09">
        <w:rPr>
          <w:rFonts w:ascii="Times New Roman" w:hAnsi="Times New Roman" w:cs="Times New Roman"/>
          <w:sz w:val="24"/>
          <w:szCs w:val="24"/>
        </w:rPr>
        <w:t xml:space="preserve"> Mosquitto, dar și o aplicație NodeJS ce colectează datele publicate pe topicul </w:t>
      </w:r>
      <w:r w:rsidRPr="00415F09">
        <w:rPr>
          <w:rFonts w:ascii="Times New Roman" w:hAnsi="Times New Roman" w:cs="Times New Roman"/>
          <w:i/>
          <w:iCs/>
          <w:sz w:val="24"/>
          <w:szCs w:val="24"/>
        </w:rPr>
        <w:t xml:space="preserve">data </w:t>
      </w:r>
      <w:r w:rsidRPr="00415F09">
        <w:rPr>
          <w:rFonts w:ascii="Times New Roman" w:hAnsi="Times New Roman" w:cs="Times New Roman"/>
          <w:sz w:val="24"/>
          <w:szCs w:val="24"/>
        </w:rPr>
        <w:t xml:space="preserve">și apoi le trimite în </w:t>
      </w:r>
      <w:r w:rsidRPr="00415F09">
        <w:rPr>
          <w:rFonts w:ascii="Times New Roman" w:hAnsi="Times New Roman" w:cs="Times New Roman"/>
          <w:i/>
          <w:iCs/>
          <w:sz w:val="24"/>
          <w:szCs w:val="24"/>
        </w:rPr>
        <w:t>cloud</w:t>
      </w:r>
      <w:r w:rsidRPr="00415F09">
        <w:rPr>
          <w:rFonts w:ascii="Times New Roman" w:hAnsi="Times New Roman" w:cs="Times New Roman"/>
          <w:sz w:val="24"/>
          <w:szCs w:val="24"/>
        </w:rPr>
        <w:t xml:space="preserve"> prin intermediul HTTPS POST. Găzduirea </w:t>
      </w:r>
      <w:r w:rsidRPr="00415F09">
        <w:rPr>
          <w:rFonts w:ascii="Times New Roman" w:hAnsi="Times New Roman" w:cs="Times New Roman"/>
          <w:i/>
          <w:iCs/>
          <w:sz w:val="24"/>
          <w:szCs w:val="24"/>
        </w:rPr>
        <w:t>broker</w:t>
      </w:r>
      <w:r w:rsidRPr="00415F09">
        <w:rPr>
          <w:rFonts w:ascii="Times New Roman" w:hAnsi="Times New Roman" w:cs="Times New Roman"/>
          <w:sz w:val="24"/>
          <w:szCs w:val="24"/>
        </w:rPr>
        <w:t>-ului local a fost aleasă atât din considerente de securitate, nemaifiind necesară securizarea încărcăturii nici la nivel transport, nici la nivel aplicație, dar și de consum de energie, protocolul MQTT consumând mai puține resurse decât cel HTTP.</w:t>
      </w:r>
    </w:p>
    <w:p w14:paraId="3E240372" w14:textId="03788459" w:rsidR="00401FA3" w:rsidRPr="00415F09" w:rsidRDefault="00401FA3" w:rsidP="00401FA3">
      <w:pPr>
        <w:ind w:firstLine="708"/>
        <w:rPr>
          <w:rFonts w:ascii="Times New Roman" w:hAnsi="Times New Roman" w:cs="Times New Roman"/>
          <w:sz w:val="24"/>
          <w:szCs w:val="24"/>
        </w:rPr>
      </w:pPr>
      <w:r w:rsidRPr="00415F09">
        <w:rPr>
          <w:rFonts w:ascii="Times New Roman" w:hAnsi="Times New Roman" w:cs="Times New Roman"/>
          <w:sz w:val="24"/>
          <w:szCs w:val="24"/>
        </w:rPr>
        <w:t>Multiple microservicii au fost dezvoltate, găzduite într-o instanț</w:t>
      </w:r>
      <w:r w:rsidR="00637B89" w:rsidRPr="00415F09">
        <w:rPr>
          <w:rFonts w:ascii="Times New Roman" w:hAnsi="Times New Roman" w:cs="Times New Roman"/>
          <w:sz w:val="24"/>
          <w:szCs w:val="24"/>
        </w:rPr>
        <w:t>ă</w:t>
      </w:r>
      <w:r w:rsidRPr="00415F09">
        <w:rPr>
          <w:rFonts w:ascii="Times New Roman" w:hAnsi="Times New Roman" w:cs="Times New Roman"/>
          <w:sz w:val="24"/>
          <w:szCs w:val="24"/>
        </w:rPr>
        <w:t xml:space="preserve"> Oracle Cloud cu arhitectura ARM, fiind expus doar serviciul Cloud Gateway, restul serviciilor de infrastructură, dar și cel OLTP, </w:t>
      </w:r>
      <w:r w:rsidRPr="00415F09">
        <w:rPr>
          <w:rFonts w:ascii="Times New Roman" w:hAnsi="Times New Roman" w:cs="Times New Roman"/>
          <w:i/>
          <w:iCs/>
          <w:sz w:val="24"/>
          <w:szCs w:val="24"/>
        </w:rPr>
        <w:t>Data Warehouse</w:t>
      </w:r>
      <w:r w:rsidRPr="00415F09">
        <w:rPr>
          <w:rFonts w:ascii="Times New Roman" w:hAnsi="Times New Roman" w:cs="Times New Roman"/>
          <w:sz w:val="24"/>
          <w:szCs w:val="24"/>
        </w:rPr>
        <w:t xml:space="preserve"> sau </w:t>
      </w:r>
      <w:r w:rsidRPr="00415F09">
        <w:rPr>
          <w:rFonts w:ascii="Times New Roman" w:hAnsi="Times New Roman" w:cs="Times New Roman"/>
          <w:i/>
          <w:iCs/>
          <w:sz w:val="24"/>
          <w:szCs w:val="24"/>
        </w:rPr>
        <w:t>Machine Learning</w:t>
      </w:r>
      <w:r w:rsidRPr="00415F09">
        <w:rPr>
          <w:rFonts w:ascii="Times New Roman" w:hAnsi="Times New Roman" w:cs="Times New Roman"/>
          <w:sz w:val="24"/>
          <w:szCs w:val="24"/>
        </w:rPr>
        <w:t xml:space="preserve"> fiind accesibile doar din interiorul rețelei. Serviciile dezvoltate sunt </w:t>
      </w:r>
      <w:r w:rsidRPr="00415F09">
        <w:rPr>
          <w:rFonts w:ascii="Times New Roman" w:hAnsi="Times New Roman" w:cs="Times New Roman"/>
          <w:i/>
          <w:iCs/>
          <w:sz w:val="24"/>
          <w:szCs w:val="24"/>
        </w:rPr>
        <w:t>cloud-native</w:t>
      </w:r>
      <w:r w:rsidRPr="00415F09">
        <w:rPr>
          <w:rFonts w:ascii="Times New Roman" w:hAnsi="Times New Roman" w:cs="Times New Roman"/>
          <w:sz w:val="24"/>
          <w:szCs w:val="24"/>
        </w:rPr>
        <w:t xml:space="preserve">, dar și destinate rulării în containere Docker, permițând lansarea pe noi </w:t>
      </w:r>
      <w:proofErr w:type="spellStart"/>
      <w:r w:rsidR="000C077F" w:rsidRPr="00415F09">
        <w:rPr>
          <w:rFonts w:ascii="Times New Roman" w:hAnsi="Times New Roman" w:cs="Times New Roman"/>
          <w:i/>
          <w:iCs/>
          <w:sz w:val="24"/>
          <w:szCs w:val="24"/>
        </w:rPr>
        <w:t>host</w:t>
      </w:r>
      <w:proofErr w:type="spellEnd"/>
      <w:r w:rsidR="000C077F" w:rsidRPr="00415F09">
        <w:rPr>
          <w:rFonts w:ascii="Times New Roman" w:hAnsi="Times New Roman" w:cs="Times New Roman"/>
          <w:sz w:val="24"/>
          <w:szCs w:val="24"/>
        </w:rPr>
        <w:t>-uri</w:t>
      </w:r>
      <w:r w:rsidRPr="00415F09">
        <w:rPr>
          <w:rFonts w:ascii="Times New Roman" w:hAnsi="Times New Roman" w:cs="Times New Roman"/>
          <w:sz w:val="24"/>
          <w:szCs w:val="24"/>
        </w:rPr>
        <w:t xml:space="preserve"> în doar câteva minute. Această soluție include și componenta de </w:t>
      </w:r>
      <w:r w:rsidRPr="00415F09">
        <w:rPr>
          <w:rFonts w:ascii="Times New Roman" w:hAnsi="Times New Roman" w:cs="Times New Roman"/>
          <w:i/>
          <w:iCs/>
          <w:sz w:val="24"/>
          <w:szCs w:val="24"/>
        </w:rPr>
        <w:t>machine learning</w:t>
      </w:r>
      <w:r w:rsidRPr="00415F09">
        <w:rPr>
          <w:rFonts w:ascii="Times New Roman" w:hAnsi="Times New Roman" w:cs="Times New Roman"/>
          <w:sz w:val="24"/>
          <w:szCs w:val="24"/>
        </w:rPr>
        <w:t xml:space="preserve"> ce permite </w:t>
      </w:r>
      <w:r w:rsidR="00637B89" w:rsidRPr="00415F09">
        <w:rPr>
          <w:rFonts w:ascii="Times New Roman" w:hAnsi="Times New Roman" w:cs="Times New Roman"/>
          <w:sz w:val="24"/>
          <w:szCs w:val="24"/>
        </w:rPr>
        <w:t xml:space="preserve">predicția </w:t>
      </w:r>
      <w:r w:rsidRPr="00415F09">
        <w:rPr>
          <w:rFonts w:ascii="Times New Roman" w:hAnsi="Times New Roman" w:cs="Times New Roman"/>
          <w:sz w:val="24"/>
          <w:szCs w:val="24"/>
        </w:rPr>
        <w:t>de noi valori pe baza unei serii de timp, inferența fiind posibilă prin apelarea serviciului Flask. Toate cele 3 servicii funcționale Spring Boot sunt legate la o baz</w:t>
      </w:r>
      <w:r w:rsidR="00637B89" w:rsidRPr="00415F09">
        <w:rPr>
          <w:rFonts w:ascii="Times New Roman" w:hAnsi="Times New Roman" w:cs="Times New Roman"/>
          <w:sz w:val="24"/>
          <w:szCs w:val="24"/>
        </w:rPr>
        <w:t>ă</w:t>
      </w:r>
      <w:r w:rsidRPr="00415F09">
        <w:rPr>
          <w:rFonts w:ascii="Times New Roman" w:hAnsi="Times New Roman" w:cs="Times New Roman"/>
          <w:sz w:val="24"/>
          <w:szCs w:val="24"/>
        </w:rPr>
        <w:t xml:space="preserve"> de date Oracle Express Edition 21c, găzduită de asemenea în </w:t>
      </w:r>
      <w:r w:rsidRPr="00415F09">
        <w:rPr>
          <w:rFonts w:ascii="Times New Roman" w:hAnsi="Times New Roman" w:cs="Times New Roman"/>
          <w:i/>
          <w:iCs/>
          <w:sz w:val="24"/>
          <w:szCs w:val="24"/>
        </w:rPr>
        <w:t>Cloud</w:t>
      </w:r>
      <w:r w:rsidRPr="00415F09">
        <w:rPr>
          <w:rFonts w:ascii="Times New Roman" w:hAnsi="Times New Roman" w:cs="Times New Roman"/>
          <w:sz w:val="24"/>
          <w:szCs w:val="24"/>
        </w:rPr>
        <w:t>, însă pe altă instanță Oracle cu arhitectura x86-64, fiind singura platformă suportată de către imaginea Docker oficială.</w:t>
      </w:r>
    </w:p>
    <w:p w14:paraId="06A512B2" w14:textId="6C1D0C28" w:rsidR="00401FA3" w:rsidRPr="00415F09" w:rsidRDefault="00401FA3" w:rsidP="00401FA3">
      <w:pPr>
        <w:ind w:firstLine="708"/>
        <w:rPr>
          <w:rFonts w:ascii="Times New Roman" w:hAnsi="Times New Roman" w:cs="Times New Roman"/>
          <w:sz w:val="24"/>
          <w:szCs w:val="24"/>
        </w:rPr>
      </w:pPr>
      <w:r w:rsidRPr="00415F09">
        <w:rPr>
          <w:rFonts w:ascii="Times New Roman" w:hAnsi="Times New Roman" w:cs="Times New Roman"/>
          <w:sz w:val="24"/>
          <w:szCs w:val="24"/>
        </w:rPr>
        <w:lastRenderedPageBreak/>
        <w:t>Accesul la funcționalitățile acestei soluții este facilitat de o interfață grafică Next</w:t>
      </w:r>
      <w:r w:rsidR="00E95D66" w:rsidRPr="00415F09">
        <w:rPr>
          <w:rFonts w:ascii="Times New Roman" w:hAnsi="Times New Roman" w:cs="Times New Roman"/>
          <w:sz w:val="24"/>
          <w:szCs w:val="24"/>
        </w:rPr>
        <w:t>.j</w:t>
      </w:r>
      <w:r w:rsidRPr="00415F09">
        <w:rPr>
          <w:rFonts w:ascii="Times New Roman" w:hAnsi="Times New Roman" w:cs="Times New Roman"/>
          <w:sz w:val="24"/>
          <w:szCs w:val="24"/>
        </w:rPr>
        <w:t>s servită de asemenea prin intermediul</w:t>
      </w:r>
      <w:r w:rsidR="00637B89" w:rsidRPr="00415F09">
        <w:rPr>
          <w:rFonts w:ascii="Times New Roman" w:hAnsi="Times New Roman" w:cs="Times New Roman"/>
          <w:sz w:val="24"/>
          <w:szCs w:val="24"/>
        </w:rPr>
        <w:t xml:space="preserve"> l</w:t>
      </w:r>
      <w:r w:rsidRPr="00415F09">
        <w:rPr>
          <w:rFonts w:ascii="Times New Roman" w:hAnsi="Times New Roman" w:cs="Times New Roman"/>
          <w:sz w:val="24"/>
          <w:szCs w:val="24"/>
        </w:rPr>
        <w:t xml:space="preserve">ui Cloud Gateway, ce permite crearea de locuințe, camere, împerecherea de </w:t>
      </w:r>
      <w:r w:rsidRPr="00415F09">
        <w:rPr>
          <w:rFonts w:ascii="Times New Roman" w:hAnsi="Times New Roman" w:cs="Times New Roman"/>
          <w:i/>
          <w:iCs/>
          <w:sz w:val="24"/>
          <w:szCs w:val="24"/>
        </w:rPr>
        <w:t>gateway</w:t>
      </w:r>
      <w:r w:rsidRPr="00415F09">
        <w:rPr>
          <w:rFonts w:ascii="Times New Roman" w:hAnsi="Times New Roman" w:cs="Times New Roman"/>
          <w:sz w:val="24"/>
          <w:szCs w:val="24"/>
        </w:rPr>
        <w:t xml:space="preserve">-uri IoT, vizualizarea de date istorice, afișarea de statistici din serviciul </w:t>
      </w:r>
      <w:r w:rsidRPr="00415F09">
        <w:rPr>
          <w:rFonts w:ascii="Times New Roman" w:hAnsi="Times New Roman" w:cs="Times New Roman"/>
          <w:i/>
          <w:iCs/>
          <w:sz w:val="24"/>
          <w:szCs w:val="24"/>
        </w:rPr>
        <w:t>Data Warehouse</w:t>
      </w:r>
      <w:r w:rsidRPr="00415F09">
        <w:rPr>
          <w:rFonts w:ascii="Times New Roman" w:hAnsi="Times New Roman" w:cs="Times New Roman"/>
          <w:sz w:val="24"/>
          <w:szCs w:val="24"/>
        </w:rPr>
        <w:t xml:space="preserve">, dar și predicții oferite de către serviciul </w:t>
      </w:r>
      <w:r w:rsidRPr="00415F09">
        <w:rPr>
          <w:rFonts w:ascii="Times New Roman" w:hAnsi="Times New Roman" w:cs="Times New Roman"/>
          <w:i/>
          <w:iCs/>
          <w:sz w:val="24"/>
          <w:szCs w:val="24"/>
        </w:rPr>
        <w:t>Machine Learning</w:t>
      </w:r>
      <w:r w:rsidRPr="00415F09">
        <w:rPr>
          <w:rFonts w:ascii="Times New Roman" w:hAnsi="Times New Roman" w:cs="Times New Roman"/>
          <w:sz w:val="24"/>
          <w:szCs w:val="24"/>
        </w:rPr>
        <w:t>.</w:t>
      </w:r>
    </w:p>
    <w:p w14:paraId="21546E1D" w14:textId="3E8C1E5C" w:rsidR="0062527F" w:rsidRPr="00415F09" w:rsidRDefault="00401FA3" w:rsidP="0062527F">
      <w:pPr>
        <w:ind w:firstLine="708"/>
        <w:rPr>
          <w:rFonts w:ascii="Times New Roman" w:hAnsi="Times New Roman" w:cs="Times New Roman"/>
          <w:sz w:val="24"/>
          <w:szCs w:val="24"/>
        </w:rPr>
      </w:pPr>
      <w:r w:rsidRPr="00415F09">
        <w:rPr>
          <w:rFonts w:ascii="Times New Roman" w:hAnsi="Times New Roman" w:cs="Times New Roman"/>
          <w:sz w:val="24"/>
          <w:szCs w:val="24"/>
        </w:rPr>
        <w:t>Posibila extensie a acestei soluții poate fi reprezentată de adăugare</w:t>
      </w:r>
      <w:r w:rsidR="00E95D66" w:rsidRPr="00415F09">
        <w:rPr>
          <w:rFonts w:ascii="Times New Roman" w:hAnsi="Times New Roman" w:cs="Times New Roman"/>
          <w:sz w:val="24"/>
          <w:szCs w:val="24"/>
        </w:rPr>
        <w:t>a</w:t>
      </w:r>
      <w:r w:rsidRPr="00415F09">
        <w:rPr>
          <w:rFonts w:ascii="Times New Roman" w:hAnsi="Times New Roman" w:cs="Times New Roman"/>
          <w:sz w:val="24"/>
          <w:szCs w:val="24"/>
        </w:rPr>
        <w:t xml:space="preserve"> de noi modele de </w:t>
      </w:r>
      <w:r w:rsidRPr="00415F09">
        <w:rPr>
          <w:rFonts w:ascii="Times New Roman" w:hAnsi="Times New Roman" w:cs="Times New Roman"/>
          <w:i/>
          <w:iCs/>
          <w:sz w:val="24"/>
          <w:szCs w:val="24"/>
        </w:rPr>
        <w:t>Machine Learning</w:t>
      </w:r>
      <w:r w:rsidRPr="00415F09">
        <w:rPr>
          <w:rFonts w:ascii="Times New Roman" w:hAnsi="Times New Roman" w:cs="Times New Roman"/>
          <w:sz w:val="24"/>
          <w:szCs w:val="24"/>
        </w:rPr>
        <w:t xml:space="preserve">, dar și de dezvoltarea mai multor </w:t>
      </w:r>
      <w:r w:rsidRPr="00415F09">
        <w:rPr>
          <w:rFonts w:ascii="Times New Roman" w:hAnsi="Times New Roman" w:cs="Times New Roman"/>
          <w:i/>
          <w:iCs/>
          <w:sz w:val="24"/>
          <w:szCs w:val="24"/>
        </w:rPr>
        <w:t>endpoint</w:t>
      </w:r>
      <w:r w:rsidRPr="00415F09">
        <w:rPr>
          <w:rFonts w:ascii="Times New Roman" w:hAnsi="Times New Roman" w:cs="Times New Roman"/>
          <w:sz w:val="24"/>
          <w:szCs w:val="24"/>
        </w:rPr>
        <w:t xml:space="preserve">-uri în serviciul de </w:t>
      </w:r>
      <w:r w:rsidRPr="00415F09">
        <w:rPr>
          <w:rFonts w:ascii="Times New Roman" w:hAnsi="Times New Roman" w:cs="Times New Roman"/>
          <w:i/>
          <w:iCs/>
          <w:sz w:val="24"/>
          <w:szCs w:val="24"/>
        </w:rPr>
        <w:t xml:space="preserve">Data Warehouse </w:t>
      </w:r>
      <w:r w:rsidRPr="00415F09">
        <w:rPr>
          <w:rFonts w:ascii="Times New Roman" w:hAnsi="Times New Roman" w:cs="Times New Roman"/>
          <w:sz w:val="24"/>
          <w:szCs w:val="24"/>
        </w:rPr>
        <w:t>pentru a genera diverse rapoarte și statistici. De asemenea, soluția poate fi ușor extinsă prin adăugarea de noi senzori meniți să capteze alte tipuri de date, pentru care s-ar putea</w:t>
      </w:r>
      <w:r w:rsidR="00E95D66" w:rsidRPr="00415F09">
        <w:rPr>
          <w:rFonts w:ascii="Times New Roman" w:hAnsi="Times New Roman" w:cs="Times New Roman"/>
          <w:sz w:val="24"/>
          <w:szCs w:val="24"/>
        </w:rPr>
        <w:t>,</w:t>
      </w:r>
      <w:r w:rsidRPr="00415F09">
        <w:rPr>
          <w:rFonts w:ascii="Times New Roman" w:hAnsi="Times New Roman" w:cs="Times New Roman"/>
          <w:sz w:val="24"/>
          <w:szCs w:val="24"/>
        </w:rPr>
        <w:t xml:space="preserve"> de asemenea</w:t>
      </w:r>
      <w:r w:rsidR="00E95D66" w:rsidRPr="00415F09">
        <w:rPr>
          <w:rFonts w:ascii="Times New Roman" w:hAnsi="Times New Roman" w:cs="Times New Roman"/>
          <w:sz w:val="24"/>
          <w:szCs w:val="24"/>
        </w:rPr>
        <w:t>,</w:t>
      </w:r>
      <w:r w:rsidRPr="00415F09">
        <w:rPr>
          <w:rFonts w:ascii="Times New Roman" w:hAnsi="Times New Roman" w:cs="Times New Roman"/>
          <w:sz w:val="24"/>
          <w:szCs w:val="24"/>
        </w:rPr>
        <w:t xml:space="preserve"> extinde restul modulelor pentru generarea de noi rapoarte și analize, dar și pentru simpla evidențiere de informații.</w:t>
      </w:r>
    </w:p>
    <w:p w14:paraId="57572AA7" w14:textId="77777777" w:rsidR="0062527F" w:rsidRDefault="0062527F">
      <w:pPr>
        <w:spacing w:after="0" w:line="240" w:lineRule="auto"/>
        <w:jc w:val="left"/>
        <w:rPr>
          <w:rFonts w:ascii="Times New Roman" w:hAnsi="Times New Roman" w:cs="Times New Roman"/>
          <w:sz w:val="24"/>
          <w:szCs w:val="24"/>
        </w:rPr>
      </w:pPr>
      <w:r>
        <w:rPr>
          <w:rFonts w:ascii="Times New Roman" w:hAnsi="Times New Roman" w:cs="Times New Roman"/>
          <w:sz w:val="24"/>
          <w:szCs w:val="24"/>
        </w:rPr>
        <w:br w:type="page"/>
      </w:r>
    </w:p>
    <w:bookmarkStart w:id="69" w:name="_Toc106396829" w:displacedByCustomXml="next"/>
    <w:sdt>
      <w:sdtPr>
        <w:id w:val="-208033533"/>
        <w:docPartObj>
          <w:docPartGallery w:val="Bibliographies"/>
          <w:docPartUnique/>
        </w:docPartObj>
      </w:sdtPr>
      <w:sdtEndPr>
        <w:rPr>
          <w:rFonts w:ascii="Times New Roman" w:hAnsi="Times New Roman" w:cs="Times New Roman"/>
          <w:sz w:val="36"/>
          <w:szCs w:val="36"/>
        </w:rPr>
      </w:sdtEndPr>
      <w:sdtContent>
        <w:bookmarkStart w:id="70" w:name="_Toc105454837" w:displacedByCustomXml="next"/>
        <w:sdt>
          <w:sdtPr>
            <w:rPr>
              <w:rFonts w:ascii="Times New Roman" w:eastAsiaTheme="minorHAnsi" w:hAnsi="Times New Roman" w:cs="Times New Roman"/>
              <w:color w:val="auto"/>
              <w:sz w:val="24"/>
              <w:szCs w:val="24"/>
            </w:rPr>
            <w:id w:val="1179928163"/>
            <w:docPartObj>
              <w:docPartGallery w:val="Bibliographies"/>
              <w:docPartUnique/>
            </w:docPartObj>
          </w:sdtPr>
          <w:sdtEndPr/>
          <w:sdtContent>
            <w:p w14:paraId="40BA91AB" w14:textId="77777777" w:rsidR="00B878DE" w:rsidRPr="00237586" w:rsidRDefault="00B878DE" w:rsidP="00246CDA">
              <w:pPr>
                <w:pStyle w:val="Heading1"/>
                <w:jc w:val="center"/>
                <w:rPr>
                  <w:rFonts w:ascii="Times New Roman" w:hAnsi="Times New Roman" w:cs="Times New Roman"/>
                </w:rPr>
              </w:pPr>
              <w:r w:rsidRPr="00237586">
                <w:rPr>
                  <w:rFonts w:ascii="Times New Roman" w:hAnsi="Times New Roman" w:cs="Times New Roman"/>
                </w:rPr>
                <w:t>Bibliografie</w:t>
              </w:r>
              <w:bookmarkEnd w:id="69"/>
              <w:bookmarkEnd w:id="70"/>
            </w:p>
            <w:sdt>
              <w:sdtPr>
                <w:rPr>
                  <w:rFonts w:ascii="Times New Roman" w:hAnsi="Times New Roman" w:cs="Times New Roman"/>
                  <w:sz w:val="24"/>
                  <w:szCs w:val="24"/>
                </w:rPr>
                <w:id w:val="111145805"/>
                <w:bibliography/>
              </w:sdtPr>
              <w:sdtEndPr/>
              <w:sdtContent>
                <w:p w14:paraId="2E26417C" w14:textId="77777777" w:rsidR="00237586" w:rsidRDefault="00B878DE" w:rsidP="00B878DE">
                  <w:pPr>
                    <w:rPr>
                      <w:noProof/>
                      <w:sz w:val="24"/>
                      <w:szCs w:val="24"/>
                    </w:rPr>
                  </w:pPr>
                  <w:r w:rsidRPr="00237586">
                    <w:rPr>
                      <w:rFonts w:ascii="Times New Roman" w:hAnsi="Times New Roman" w:cs="Times New Roman"/>
                      <w:sz w:val="24"/>
                      <w:szCs w:val="24"/>
                    </w:rPr>
                    <w:fldChar w:fldCharType="begin"/>
                  </w:r>
                  <w:r w:rsidRPr="00237586">
                    <w:rPr>
                      <w:rFonts w:ascii="Times New Roman" w:hAnsi="Times New Roman" w:cs="Times New Roman"/>
                      <w:sz w:val="24"/>
                      <w:szCs w:val="24"/>
                    </w:rPr>
                    <w:instrText xml:space="preserve"> BIBLIOGRAPHY </w:instrText>
                  </w:r>
                  <w:r w:rsidRPr="00237586">
                    <w:rPr>
                      <w:rFonts w:ascii="Times New Roman" w:hAnsi="Times New Roman" w:cs="Times New Roman"/>
                      <w:sz w:val="24"/>
                      <w:szCs w:val="24"/>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5"/>
                    <w:gridCol w:w="8595"/>
                  </w:tblGrid>
                  <w:tr w:rsidR="00237586" w:rsidRPr="00AC2A3F" w14:paraId="63F11A33" w14:textId="77777777">
                    <w:trPr>
                      <w:divId w:val="497698858"/>
                      <w:tblCellSpacing w:w="15" w:type="dxa"/>
                    </w:trPr>
                    <w:tc>
                      <w:tcPr>
                        <w:tcW w:w="50" w:type="pct"/>
                        <w:hideMark/>
                      </w:tcPr>
                      <w:p w14:paraId="12CFF16E" w14:textId="6D59EEAD" w:rsidR="00237586" w:rsidRPr="00AC2A3F" w:rsidRDefault="00237586">
                        <w:pPr>
                          <w:pStyle w:val="Bibliography"/>
                          <w:rPr>
                            <w:rFonts w:ascii="Times New Roman" w:hAnsi="Times New Roman" w:cs="Times New Roman"/>
                            <w:noProof/>
                            <w:sz w:val="24"/>
                            <w:szCs w:val="24"/>
                          </w:rPr>
                        </w:pPr>
                        <w:r w:rsidRPr="00AC2A3F">
                          <w:rPr>
                            <w:rFonts w:ascii="Times New Roman" w:hAnsi="Times New Roman" w:cs="Times New Roman"/>
                            <w:noProof/>
                            <w:sz w:val="24"/>
                            <w:szCs w:val="24"/>
                          </w:rPr>
                          <w:t xml:space="preserve">[1] </w:t>
                        </w:r>
                      </w:p>
                    </w:tc>
                    <w:tc>
                      <w:tcPr>
                        <w:tcW w:w="0" w:type="auto"/>
                        <w:hideMark/>
                      </w:tcPr>
                      <w:p w14:paraId="4E6DC37B" w14:textId="5C39739F" w:rsidR="00237586" w:rsidRPr="00AC2A3F" w:rsidRDefault="00237586">
                        <w:pPr>
                          <w:pStyle w:val="Bibliography"/>
                          <w:rPr>
                            <w:rFonts w:ascii="Times New Roman" w:hAnsi="Times New Roman" w:cs="Times New Roman"/>
                            <w:noProof/>
                            <w:sz w:val="24"/>
                            <w:szCs w:val="24"/>
                          </w:rPr>
                        </w:pPr>
                        <w:r w:rsidRPr="00AC2A3F">
                          <w:rPr>
                            <w:rFonts w:ascii="Times New Roman" w:hAnsi="Times New Roman" w:cs="Times New Roman"/>
                            <w:noProof/>
                            <w:sz w:val="24"/>
                            <w:szCs w:val="24"/>
                          </w:rPr>
                          <w:t>Cisco, „Cisco Annual Internet Report (2018–2023) White Paper,” 9 Martie 2020. [Interactiv]. Disponibil: https://www.cisco.com/c/en/us/solutions/collateral/executive-perspectives/annual-internet-report/white-paper-c11-741490.html. [Accesat 10 Martie 2022].</w:t>
                        </w:r>
                      </w:p>
                    </w:tc>
                  </w:tr>
                  <w:tr w:rsidR="00237586" w:rsidRPr="00AC2A3F" w14:paraId="03CB4AD3" w14:textId="77777777">
                    <w:trPr>
                      <w:divId w:val="497698858"/>
                      <w:tblCellSpacing w:w="15" w:type="dxa"/>
                    </w:trPr>
                    <w:tc>
                      <w:tcPr>
                        <w:tcW w:w="50" w:type="pct"/>
                        <w:hideMark/>
                      </w:tcPr>
                      <w:p w14:paraId="33871289" w14:textId="77777777" w:rsidR="00237586" w:rsidRPr="00AC2A3F" w:rsidRDefault="00237586">
                        <w:pPr>
                          <w:pStyle w:val="Bibliography"/>
                          <w:rPr>
                            <w:rFonts w:ascii="Times New Roman" w:hAnsi="Times New Roman" w:cs="Times New Roman"/>
                            <w:noProof/>
                            <w:sz w:val="24"/>
                            <w:szCs w:val="24"/>
                          </w:rPr>
                        </w:pPr>
                        <w:r w:rsidRPr="00AC2A3F">
                          <w:rPr>
                            <w:rFonts w:ascii="Times New Roman" w:hAnsi="Times New Roman" w:cs="Times New Roman"/>
                            <w:noProof/>
                            <w:sz w:val="24"/>
                            <w:szCs w:val="24"/>
                          </w:rPr>
                          <w:t xml:space="preserve">[2] </w:t>
                        </w:r>
                      </w:p>
                    </w:tc>
                    <w:tc>
                      <w:tcPr>
                        <w:tcW w:w="0" w:type="auto"/>
                        <w:hideMark/>
                      </w:tcPr>
                      <w:p w14:paraId="5FDEDCD9" w14:textId="5E2D0818" w:rsidR="00237586" w:rsidRPr="00AC2A3F" w:rsidRDefault="00237586">
                        <w:pPr>
                          <w:pStyle w:val="Bibliography"/>
                          <w:rPr>
                            <w:rFonts w:ascii="Times New Roman" w:hAnsi="Times New Roman" w:cs="Times New Roman"/>
                            <w:noProof/>
                            <w:sz w:val="24"/>
                            <w:szCs w:val="24"/>
                          </w:rPr>
                        </w:pPr>
                        <w:r w:rsidRPr="00AC2A3F">
                          <w:rPr>
                            <w:rFonts w:ascii="Times New Roman" w:hAnsi="Times New Roman" w:cs="Times New Roman"/>
                            <w:noProof/>
                            <w:sz w:val="24"/>
                            <w:szCs w:val="24"/>
                          </w:rPr>
                          <w:t>A. Domingus, „Medium,” 02 Mai 2020. [Interactiv]. Disponibil: https://adriennedomingus.medium.com/distributed-systems-an-introduction-to-publish-subscribe-pub-sub-6bc72812a995. [Accesat 07 Aprilie 2022].</w:t>
                        </w:r>
                      </w:p>
                    </w:tc>
                  </w:tr>
                  <w:tr w:rsidR="00237586" w:rsidRPr="00AC2A3F" w14:paraId="5DD8B15D" w14:textId="77777777">
                    <w:trPr>
                      <w:divId w:val="497698858"/>
                      <w:tblCellSpacing w:w="15" w:type="dxa"/>
                    </w:trPr>
                    <w:tc>
                      <w:tcPr>
                        <w:tcW w:w="50" w:type="pct"/>
                        <w:hideMark/>
                      </w:tcPr>
                      <w:p w14:paraId="290239E6" w14:textId="77777777" w:rsidR="00237586" w:rsidRPr="00AC2A3F" w:rsidRDefault="00237586">
                        <w:pPr>
                          <w:pStyle w:val="Bibliography"/>
                          <w:rPr>
                            <w:rFonts w:ascii="Times New Roman" w:hAnsi="Times New Roman" w:cs="Times New Roman"/>
                            <w:noProof/>
                            <w:sz w:val="24"/>
                            <w:szCs w:val="24"/>
                          </w:rPr>
                        </w:pPr>
                        <w:r w:rsidRPr="00AC2A3F">
                          <w:rPr>
                            <w:rFonts w:ascii="Times New Roman" w:hAnsi="Times New Roman" w:cs="Times New Roman"/>
                            <w:noProof/>
                            <w:sz w:val="24"/>
                            <w:szCs w:val="24"/>
                          </w:rPr>
                          <w:t xml:space="preserve">[3] </w:t>
                        </w:r>
                      </w:p>
                    </w:tc>
                    <w:tc>
                      <w:tcPr>
                        <w:tcW w:w="0" w:type="auto"/>
                        <w:hideMark/>
                      </w:tcPr>
                      <w:p w14:paraId="5573FDB3" w14:textId="234687CE" w:rsidR="00237586" w:rsidRPr="00AC2A3F" w:rsidRDefault="00237586">
                        <w:pPr>
                          <w:pStyle w:val="Bibliography"/>
                          <w:rPr>
                            <w:rFonts w:ascii="Times New Roman" w:hAnsi="Times New Roman" w:cs="Times New Roman"/>
                            <w:noProof/>
                            <w:sz w:val="24"/>
                            <w:szCs w:val="24"/>
                          </w:rPr>
                        </w:pPr>
                        <w:r w:rsidRPr="00AC2A3F">
                          <w:rPr>
                            <w:rFonts w:ascii="Times New Roman" w:hAnsi="Times New Roman" w:cs="Times New Roman"/>
                            <w:noProof/>
                            <w:sz w:val="24"/>
                            <w:szCs w:val="24"/>
                          </w:rPr>
                          <w:t>MQTT, „MQTT,” [Interactiv]. Disponibil: https://mqtt.org/. [Accesat 07 Aprilie 2022].</w:t>
                        </w:r>
                      </w:p>
                    </w:tc>
                  </w:tr>
                  <w:tr w:rsidR="00237586" w:rsidRPr="00AC2A3F" w14:paraId="08DE935B" w14:textId="77777777">
                    <w:trPr>
                      <w:divId w:val="497698858"/>
                      <w:tblCellSpacing w:w="15" w:type="dxa"/>
                    </w:trPr>
                    <w:tc>
                      <w:tcPr>
                        <w:tcW w:w="50" w:type="pct"/>
                        <w:hideMark/>
                      </w:tcPr>
                      <w:p w14:paraId="5D1927DB" w14:textId="77777777" w:rsidR="00237586" w:rsidRPr="00AC2A3F" w:rsidRDefault="00237586">
                        <w:pPr>
                          <w:pStyle w:val="Bibliography"/>
                          <w:rPr>
                            <w:rFonts w:ascii="Times New Roman" w:hAnsi="Times New Roman" w:cs="Times New Roman"/>
                            <w:noProof/>
                            <w:sz w:val="24"/>
                            <w:szCs w:val="24"/>
                          </w:rPr>
                        </w:pPr>
                        <w:r w:rsidRPr="00AC2A3F">
                          <w:rPr>
                            <w:rFonts w:ascii="Times New Roman" w:hAnsi="Times New Roman" w:cs="Times New Roman"/>
                            <w:noProof/>
                            <w:sz w:val="24"/>
                            <w:szCs w:val="24"/>
                          </w:rPr>
                          <w:t xml:space="preserve">[4] </w:t>
                        </w:r>
                      </w:p>
                    </w:tc>
                    <w:tc>
                      <w:tcPr>
                        <w:tcW w:w="0" w:type="auto"/>
                        <w:hideMark/>
                      </w:tcPr>
                      <w:p w14:paraId="291AEC0E" w14:textId="07BBC857" w:rsidR="00237586" w:rsidRPr="00AC2A3F" w:rsidRDefault="00237586">
                        <w:pPr>
                          <w:pStyle w:val="Bibliography"/>
                          <w:rPr>
                            <w:rFonts w:ascii="Times New Roman" w:hAnsi="Times New Roman" w:cs="Times New Roman"/>
                            <w:noProof/>
                            <w:sz w:val="24"/>
                            <w:szCs w:val="24"/>
                          </w:rPr>
                        </w:pPr>
                        <w:r w:rsidRPr="00AC2A3F">
                          <w:rPr>
                            <w:rFonts w:ascii="Times New Roman" w:hAnsi="Times New Roman" w:cs="Times New Roman"/>
                            <w:noProof/>
                            <w:sz w:val="24"/>
                            <w:szCs w:val="24"/>
                          </w:rPr>
                          <w:t>Docker, „Docker Docs,” [Interactiv]. Disponibil: https://docs.docker.com/get-started/overview/. [Accesat 22 Aprilie 2022].</w:t>
                        </w:r>
                      </w:p>
                    </w:tc>
                  </w:tr>
                  <w:tr w:rsidR="00237586" w:rsidRPr="00AC2A3F" w14:paraId="06D3839D" w14:textId="77777777">
                    <w:trPr>
                      <w:divId w:val="497698858"/>
                      <w:tblCellSpacing w:w="15" w:type="dxa"/>
                    </w:trPr>
                    <w:tc>
                      <w:tcPr>
                        <w:tcW w:w="50" w:type="pct"/>
                        <w:hideMark/>
                      </w:tcPr>
                      <w:p w14:paraId="5DC7BB5C" w14:textId="77777777" w:rsidR="00237586" w:rsidRPr="00AC2A3F" w:rsidRDefault="00237586">
                        <w:pPr>
                          <w:pStyle w:val="Bibliography"/>
                          <w:rPr>
                            <w:rFonts w:ascii="Times New Roman" w:hAnsi="Times New Roman" w:cs="Times New Roman"/>
                            <w:noProof/>
                            <w:sz w:val="24"/>
                            <w:szCs w:val="24"/>
                          </w:rPr>
                        </w:pPr>
                        <w:r w:rsidRPr="00AC2A3F">
                          <w:rPr>
                            <w:rFonts w:ascii="Times New Roman" w:hAnsi="Times New Roman" w:cs="Times New Roman"/>
                            <w:noProof/>
                            <w:sz w:val="24"/>
                            <w:szCs w:val="24"/>
                          </w:rPr>
                          <w:t xml:space="preserve">[5] </w:t>
                        </w:r>
                      </w:p>
                    </w:tc>
                    <w:tc>
                      <w:tcPr>
                        <w:tcW w:w="0" w:type="auto"/>
                        <w:hideMark/>
                      </w:tcPr>
                      <w:p w14:paraId="526BA631" w14:textId="77777777" w:rsidR="00237586" w:rsidRPr="00AC2A3F" w:rsidRDefault="00237586">
                        <w:pPr>
                          <w:pStyle w:val="Bibliography"/>
                          <w:rPr>
                            <w:rFonts w:ascii="Times New Roman" w:hAnsi="Times New Roman" w:cs="Times New Roman"/>
                            <w:noProof/>
                            <w:sz w:val="24"/>
                            <w:szCs w:val="24"/>
                          </w:rPr>
                        </w:pPr>
                        <w:r w:rsidRPr="00AC2A3F">
                          <w:rPr>
                            <w:rFonts w:ascii="Times New Roman" w:hAnsi="Times New Roman" w:cs="Times New Roman"/>
                            <w:noProof/>
                            <w:sz w:val="24"/>
                            <w:szCs w:val="24"/>
                          </w:rPr>
                          <w:t xml:space="preserve">A. Geron, Hands-On Machine Learning with Scikit-Learn, Keras, and TensorFlow, O'Reilly, 2017. </w:t>
                        </w:r>
                      </w:p>
                    </w:tc>
                  </w:tr>
                  <w:tr w:rsidR="00237586" w:rsidRPr="00AC2A3F" w14:paraId="46FF74B3" w14:textId="77777777">
                    <w:trPr>
                      <w:divId w:val="497698858"/>
                      <w:tblCellSpacing w:w="15" w:type="dxa"/>
                    </w:trPr>
                    <w:tc>
                      <w:tcPr>
                        <w:tcW w:w="50" w:type="pct"/>
                        <w:hideMark/>
                      </w:tcPr>
                      <w:p w14:paraId="7B6CE164" w14:textId="77777777" w:rsidR="00237586" w:rsidRPr="00AC2A3F" w:rsidRDefault="00237586">
                        <w:pPr>
                          <w:pStyle w:val="Bibliography"/>
                          <w:rPr>
                            <w:rFonts w:ascii="Times New Roman" w:hAnsi="Times New Roman" w:cs="Times New Roman"/>
                            <w:noProof/>
                            <w:sz w:val="24"/>
                            <w:szCs w:val="24"/>
                          </w:rPr>
                        </w:pPr>
                        <w:r w:rsidRPr="00AC2A3F">
                          <w:rPr>
                            <w:rFonts w:ascii="Times New Roman" w:hAnsi="Times New Roman" w:cs="Times New Roman"/>
                            <w:noProof/>
                            <w:sz w:val="24"/>
                            <w:szCs w:val="24"/>
                          </w:rPr>
                          <w:t xml:space="preserve">[6] </w:t>
                        </w:r>
                      </w:p>
                    </w:tc>
                    <w:tc>
                      <w:tcPr>
                        <w:tcW w:w="0" w:type="auto"/>
                        <w:hideMark/>
                      </w:tcPr>
                      <w:p w14:paraId="1B0FC4D9" w14:textId="44727627" w:rsidR="00237586" w:rsidRPr="00AC2A3F" w:rsidRDefault="00237586">
                        <w:pPr>
                          <w:pStyle w:val="Bibliography"/>
                          <w:rPr>
                            <w:rFonts w:ascii="Times New Roman" w:hAnsi="Times New Roman" w:cs="Times New Roman"/>
                            <w:noProof/>
                            <w:sz w:val="24"/>
                            <w:szCs w:val="24"/>
                          </w:rPr>
                        </w:pPr>
                        <w:r w:rsidRPr="00AC2A3F">
                          <w:rPr>
                            <w:rFonts w:ascii="Times New Roman" w:hAnsi="Times New Roman" w:cs="Times New Roman"/>
                            <w:noProof/>
                            <w:sz w:val="24"/>
                            <w:szCs w:val="24"/>
                          </w:rPr>
                          <w:t>Colah, „Understanding LSTM Networks,” 27 August 2015. [Interactiv]. Disponibil: https://colah.github.io/posts/2015-08-Understanding-LSTMs/. [Accesat 27 Aprilie 2022].</w:t>
                        </w:r>
                      </w:p>
                    </w:tc>
                  </w:tr>
                  <w:tr w:rsidR="00237586" w:rsidRPr="00AC2A3F" w14:paraId="304827DB" w14:textId="77777777">
                    <w:trPr>
                      <w:divId w:val="497698858"/>
                      <w:tblCellSpacing w:w="15" w:type="dxa"/>
                    </w:trPr>
                    <w:tc>
                      <w:tcPr>
                        <w:tcW w:w="50" w:type="pct"/>
                        <w:hideMark/>
                      </w:tcPr>
                      <w:p w14:paraId="512CD5E3" w14:textId="77777777" w:rsidR="00237586" w:rsidRPr="00AC2A3F" w:rsidRDefault="00237586">
                        <w:pPr>
                          <w:pStyle w:val="Bibliography"/>
                          <w:rPr>
                            <w:rFonts w:ascii="Times New Roman" w:hAnsi="Times New Roman" w:cs="Times New Roman"/>
                            <w:noProof/>
                            <w:sz w:val="24"/>
                            <w:szCs w:val="24"/>
                          </w:rPr>
                        </w:pPr>
                        <w:r w:rsidRPr="00AC2A3F">
                          <w:rPr>
                            <w:rFonts w:ascii="Times New Roman" w:hAnsi="Times New Roman" w:cs="Times New Roman"/>
                            <w:noProof/>
                            <w:sz w:val="24"/>
                            <w:szCs w:val="24"/>
                          </w:rPr>
                          <w:t xml:space="preserve">[7] </w:t>
                        </w:r>
                      </w:p>
                    </w:tc>
                    <w:tc>
                      <w:tcPr>
                        <w:tcW w:w="0" w:type="auto"/>
                        <w:hideMark/>
                      </w:tcPr>
                      <w:p w14:paraId="40163DA8" w14:textId="01B05DD9" w:rsidR="00237586" w:rsidRPr="00AC2A3F" w:rsidRDefault="00237586">
                        <w:pPr>
                          <w:pStyle w:val="Bibliography"/>
                          <w:rPr>
                            <w:rFonts w:ascii="Times New Roman" w:hAnsi="Times New Roman" w:cs="Times New Roman"/>
                            <w:noProof/>
                            <w:sz w:val="24"/>
                            <w:szCs w:val="24"/>
                          </w:rPr>
                        </w:pPr>
                        <w:r w:rsidRPr="00AC2A3F">
                          <w:rPr>
                            <w:rFonts w:ascii="Times New Roman" w:hAnsi="Times New Roman" w:cs="Times New Roman"/>
                            <w:noProof/>
                            <w:sz w:val="24"/>
                            <w:szCs w:val="24"/>
                          </w:rPr>
                          <w:t>A. Parajuli, „The IoT Projects,” 18 Aprilie 2020. [Interactiv]. Disponibil: https://theiotprojects.com/esp8266-dht11-dht22-temperature-humidity-with-local-web-server. [Accesat 18 Martie 2022].</w:t>
                        </w:r>
                      </w:p>
                    </w:tc>
                  </w:tr>
                  <w:tr w:rsidR="00237586" w:rsidRPr="00AC2A3F" w14:paraId="34E3DD43" w14:textId="77777777">
                    <w:trPr>
                      <w:divId w:val="497698858"/>
                      <w:tblCellSpacing w:w="15" w:type="dxa"/>
                    </w:trPr>
                    <w:tc>
                      <w:tcPr>
                        <w:tcW w:w="50" w:type="pct"/>
                        <w:hideMark/>
                      </w:tcPr>
                      <w:p w14:paraId="5B2DBD85" w14:textId="77777777" w:rsidR="00237586" w:rsidRPr="00AC2A3F" w:rsidRDefault="00237586">
                        <w:pPr>
                          <w:pStyle w:val="Bibliography"/>
                          <w:rPr>
                            <w:rFonts w:ascii="Times New Roman" w:hAnsi="Times New Roman" w:cs="Times New Roman"/>
                            <w:noProof/>
                            <w:sz w:val="24"/>
                            <w:szCs w:val="24"/>
                          </w:rPr>
                        </w:pPr>
                        <w:r w:rsidRPr="00AC2A3F">
                          <w:rPr>
                            <w:rFonts w:ascii="Times New Roman" w:hAnsi="Times New Roman" w:cs="Times New Roman"/>
                            <w:noProof/>
                            <w:sz w:val="24"/>
                            <w:szCs w:val="24"/>
                          </w:rPr>
                          <w:t xml:space="preserve">[8] </w:t>
                        </w:r>
                      </w:p>
                    </w:tc>
                    <w:tc>
                      <w:tcPr>
                        <w:tcW w:w="0" w:type="auto"/>
                        <w:hideMark/>
                      </w:tcPr>
                      <w:p w14:paraId="04CC83AB" w14:textId="1D5C7557" w:rsidR="00237586" w:rsidRPr="00AC2A3F" w:rsidRDefault="00237586">
                        <w:pPr>
                          <w:pStyle w:val="Bibliography"/>
                          <w:rPr>
                            <w:rFonts w:ascii="Times New Roman" w:hAnsi="Times New Roman" w:cs="Times New Roman"/>
                            <w:noProof/>
                            <w:sz w:val="24"/>
                            <w:szCs w:val="24"/>
                          </w:rPr>
                        </w:pPr>
                        <w:r w:rsidRPr="00AC2A3F">
                          <w:rPr>
                            <w:rFonts w:ascii="Times New Roman" w:hAnsi="Times New Roman" w:cs="Times New Roman"/>
                            <w:noProof/>
                            <w:sz w:val="24"/>
                            <w:szCs w:val="24"/>
                          </w:rPr>
                          <w:t>Espressif, „ESP8266 Configuration,” [Interactiv]. Disponibil: https://arduino-esp8266.readthedocs.io/en/latest/ideoptions.html#note-about-platformio. [Accesat 15 Martie 2022].</w:t>
                        </w:r>
                      </w:p>
                    </w:tc>
                  </w:tr>
                  <w:tr w:rsidR="00237586" w:rsidRPr="00AC2A3F" w14:paraId="2AF3947F" w14:textId="77777777">
                    <w:trPr>
                      <w:divId w:val="497698858"/>
                      <w:tblCellSpacing w:w="15" w:type="dxa"/>
                    </w:trPr>
                    <w:tc>
                      <w:tcPr>
                        <w:tcW w:w="50" w:type="pct"/>
                        <w:hideMark/>
                      </w:tcPr>
                      <w:p w14:paraId="24AC1847" w14:textId="77777777" w:rsidR="00237586" w:rsidRPr="00AC2A3F" w:rsidRDefault="00237586">
                        <w:pPr>
                          <w:pStyle w:val="Bibliography"/>
                          <w:rPr>
                            <w:rFonts w:ascii="Times New Roman" w:hAnsi="Times New Roman" w:cs="Times New Roman"/>
                            <w:noProof/>
                            <w:sz w:val="24"/>
                            <w:szCs w:val="24"/>
                          </w:rPr>
                        </w:pPr>
                        <w:r w:rsidRPr="00AC2A3F">
                          <w:rPr>
                            <w:rFonts w:ascii="Times New Roman" w:hAnsi="Times New Roman" w:cs="Times New Roman"/>
                            <w:noProof/>
                            <w:sz w:val="24"/>
                            <w:szCs w:val="24"/>
                          </w:rPr>
                          <w:t xml:space="preserve">[9] </w:t>
                        </w:r>
                      </w:p>
                    </w:tc>
                    <w:tc>
                      <w:tcPr>
                        <w:tcW w:w="0" w:type="auto"/>
                        <w:hideMark/>
                      </w:tcPr>
                      <w:p w14:paraId="792C1376" w14:textId="61FA4B95" w:rsidR="00237586" w:rsidRPr="00AC2A3F" w:rsidRDefault="00237586">
                        <w:pPr>
                          <w:pStyle w:val="Bibliography"/>
                          <w:rPr>
                            <w:rFonts w:ascii="Times New Roman" w:hAnsi="Times New Roman" w:cs="Times New Roman"/>
                            <w:noProof/>
                            <w:sz w:val="24"/>
                            <w:szCs w:val="24"/>
                          </w:rPr>
                        </w:pPr>
                        <w:r w:rsidRPr="00AC2A3F">
                          <w:rPr>
                            <w:rFonts w:ascii="Times New Roman" w:hAnsi="Times New Roman" w:cs="Times New Roman"/>
                            <w:noProof/>
                            <w:sz w:val="24"/>
                            <w:szCs w:val="24"/>
                          </w:rPr>
                          <w:t>auth0, „auth0,” [Interactiv]. Disponibil: https://auth0.com/docs/. [Accesat 20 Aprilie 2022].</w:t>
                        </w:r>
                      </w:p>
                    </w:tc>
                  </w:tr>
                  <w:tr w:rsidR="00237586" w:rsidRPr="00AC2A3F" w14:paraId="1A4D797A" w14:textId="77777777">
                    <w:trPr>
                      <w:divId w:val="497698858"/>
                      <w:tblCellSpacing w:w="15" w:type="dxa"/>
                    </w:trPr>
                    <w:tc>
                      <w:tcPr>
                        <w:tcW w:w="50" w:type="pct"/>
                        <w:hideMark/>
                      </w:tcPr>
                      <w:p w14:paraId="5D94A513" w14:textId="77777777" w:rsidR="00237586" w:rsidRPr="00AC2A3F" w:rsidRDefault="00237586">
                        <w:pPr>
                          <w:pStyle w:val="Bibliography"/>
                          <w:rPr>
                            <w:rFonts w:ascii="Times New Roman" w:hAnsi="Times New Roman" w:cs="Times New Roman"/>
                            <w:noProof/>
                            <w:sz w:val="24"/>
                            <w:szCs w:val="24"/>
                          </w:rPr>
                        </w:pPr>
                        <w:r w:rsidRPr="00AC2A3F">
                          <w:rPr>
                            <w:rFonts w:ascii="Times New Roman" w:hAnsi="Times New Roman" w:cs="Times New Roman"/>
                            <w:noProof/>
                            <w:sz w:val="24"/>
                            <w:szCs w:val="24"/>
                          </w:rPr>
                          <w:t xml:space="preserve">[10] </w:t>
                        </w:r>
                      </w:p>
                    </w:tc>
                    <w:tc>
                      <w:tcPr>
                        <w:tcW w:w="0" w:type="auto"/>
                        <w:hideMark/>
                      </w:tcPr>
                      <w:p w14:paraId="2A8DBB0C" w14:textId="5D1DA5A9" w:rsidR="00237586" w:rsidRPr="00AC2A3F" w:rsidRDefault="00237586">
                        <w:pPr>
                          <w:pStyle w:val="Bibliography"/>
                          <w:rPr>
                            <w:rFonts w:ascii="Times New Roman" w:hAnsi="Times New Roman" w:cs="Times New Roman"/>
                            <w:noProof/>
                            <w:sz w:val="24"/>
                            <w:szCs w:val="24"/>
                          </w:rPr>
                        </w:pPr>
                        <w:r w:rsidRPr="00AC2A3F">
                          <w:rPr>
                            <w:rFonts w:ascii="Times New Roman" w:hAnsi="Times New Roman" w:cs="Times New Roman"/>
                            <w:noProof/>
                            <w:sz w:val="24"/>
                            <w:szCs w:val="24"/>
                          </w:rPr>
                          <w:t>baeldung, „Baeldung,” [Interactiv]. Disponibil: https://www.baeldung.com/spring-cloud-netflix-eureka. [Accesat 01 Aprilie 2022].</w:t>
                        </w:r>
                      </w:p>
                    </w:tc>
                  </w:tr>
                  <w:tr w:rsidR="00237586" w:rsidRPr="00AC2A3F" w14:paraId="0EFE1293" w14:textId="77777777">
                    <w:trPr>
                      <w:divId w:val="497698858"/>
                      <w:tblCellSpacing w:w="15" w:type="dxa"/>
                    </w:trPr>
                    <w:tc>
                      <w:tcPr>
                        <w:tcW w:w="50" w:type="pct"/>
                        <w:hideMark/>
                      </w:tcPr>
                      <w:p w14:paraId="293A070D" w14:textId="77777777" w:rsidR="00237586" w:rsidRPr="00AC2A3F" w:rsidRDefault="00237586">
                        <w:pPr>
                          <w:pStyle w:val="Bibliography"/>
                          <w:rPr>
                            <w:rFonts w:ascii="Times New Roman" w:hAnsi="Times New Roman" w:cs="Times New Roman"/>
                            <w:noProof/>
                            <w:sz w:val="24"/>
                            <w:szCs w:val="24"/>
                          </w:rPr>
                        </w:pPr>
                        <w:r w:rsidRPr="00AC2A3F">
                          <w:rPr>
                            <w:rFonts w:ascii="Times New Roman" w:hAnsi="Times New Roman" w:cs="Times New Roman"/>
                            <w:noProof/>
                            <w:sz w:val="24"/>
                            <w:szCs w:val="24"/>
                          </w:rPr>
                          <w:lastRenderedPageBreak/>
                          <w:t xml:space="preserve">[11] </w:t>
                        </w:r>
                      </w:p>
                    </w:tc>
                    <w:tc>
                      <w:tcPr>
                        <w:tcW w:w="0" w:type="auto"/>
                        <w:hideMark/>
                      </w:tcPr>
                      <w:p w14:paraId="322D4D5F" w14:textId="3C6EF8D5" w:rsidR="00237586" w:rsidRPr="00AC2A3F" w:rsidRDefault="00237586">
                        <w:pPr>
                          <w:pStyle w:val="Bibliography"/>
                          <w:rPr>
                            <w:rFonts w:ascii="Times New Roman" w:hAnsi="Times New Roman" w:cs="Times New Roman"/>
                            <w:noProof/>
                            <w:sz w:val="24"/>
                            <w:szCs w:val="24"/>
                          </w:rPr>
                        </w:pPr>
                        <w:r w:rsidRPr="00AC2A3F">
                          <w:rPr>
                            <w:rFonts w:ascii="Times New Roman" w:hAnsi="Times New Roman" w:cs="Times New Roman"/>
                            <w:noProof/>
                            <w:sz w:val="24"/>
                            <w:szCs w:val="24"/>
                          </w:rPr>
                          <w:t>Oracle, „Data Warehousing Guide,” [Interactiv]. Disponibil: https://docs.oracle.com/cd/A87860_01/doc/server.817/a76994/schemas.htm. [Accesat 29 Mai 2022].</w:t>
                        </w:r>
                      </w:p>
                    </w:tc>
                  </w:tr>
                  <w:tr w:rsidR="00237586" w:rsidRPr="00AC2A3F" w14:paraId="0A215115" w14:textId="77777777">
                    <w:trPr>
                      <w:divId w:val="497698858"/>
                      <w:tblCellSpacing w:w="15" w:type="dxa"/>
                    </w:trPr>
                    <w:tc>
                      <w:tcPr>
                        <w:tcW w:w="50" w:type="pct"/>
                        <w:hideMark/>
                      </w:tcPr>
                      <w:p w14:paraId="441B5BCE" w14:textId="77777777" w:rsidR="00237586" w:rsidRPr="00AC2A3F" w:rsidRDefault="00237586">
                        <w:pPr>
                          <w:pStyle w:val="Bibliography"/>
                          <w:rPr>
                            <w:rFonts w:ascii="Times New Roman" w:hAnsi="Times New Roman" w:cs="Times New Roman"/>
                            <w:noProof/>
                            <w:sz w:val="24"/>
                            <w:szCs w:val="24"/>
                          </w:rPr>
                        </w:pPr>
                        <w:r w:rsidRPr="00AC2A3F">
                          <w:rPr>
                            <w:rFonts w:ascii="Times New Roman" w:hAnsi="Times New Roman" w:cs="Times New Roman"/>
                            <w:noProof/>
                            <w:sz w:val="24"/>
                            <w:szCs w:val="24"/>
                          </w:rPr>
                          <w:t xml:space="preserve">[12] </w:t>
                        </w:r>
                      </w:p>
                    </w:tc>
                    <w:tc>
                      <w:tcPr>
                        <w:tcW w:w="0" w:type="auto"/>
                        <w:hideMark/>
                      </w:tcPr>
                      <w:p w14:paraId="689DD5D6" w14:textId="2D8606CB" w:rsidR="00237586" w:rsidRPr="00AC2A3F" w:rsidRDefault="00237586">
                        <w:pPr>
                          <w:pStyle w:val="Bibliography"/>
                          <w:rPr>
                            <w:rFonts w:ascii="Times New Roman" w:hAnsi="Times New Roman" w:cs="Times New Roman"/>
                            <w:noProof/>
                            <w:sz w:val="24"/>
                            <w:szCs w:val="24"/>
                          </w:rPr>
                        </w:pPr>
                        <w:r w:rsidRPr="00AC2A3F">
                          <w:rPr>
                            <w:rFonts w:ascii="Times New Roman" w:hAnsi="Times New Roman" w:cs="Times New Roman"/>
                            <w:noProof/>
                            <w:sz w:val="24"/>
                            <w:szCs w:val="24"/>
                          </w:rPr>
                          <w:t xml:space="preserve">Next.js, „Next.js,” [Interactiv]. </w:t>
                        </w:r>
                        <w:r w:rsidR="004C37B7" w:rsidRPr="00AC2A3F">
                          <w:rPr>
                            <w:rFonts w:ascii="Times New Roman" w:hAnsi="Times New Roman" w:cs="Times New Roman"/>
                            <w:noProof/>
                            <w:sz w:val="24"/>
                            <w:szCs w:val="24"/>
                          </w:rPr>
                          <w:t>Disponibil</w:t>
                        </w:r>
                        <w:r w:rsidRPr="00AC2A3F">
                          <w:rPr>
                            <w:rFonts w:ascii="Times New Roman" w:hAnsi="Times New Roman" w:cs="Times New Roman"/>
                            <w:noProof/>
                            <w:sz w:val="24"/>
                            <w:szCs w:val="24"/>
                          </w:rPr>
                          <w:t>: https://nextjs.org/docs/getting-started. [Accesat 10 Mai 2022].</w:t>
                        </w:r>
                      </w:p>
                    </w:tc>
                  </w:tr>
                </w:tbl>
                <w:p w14:paraId="3B303A0B" w14:textId="77777777" w:rsidR="00237586" w:rsidRPr="00AC2A3F" w:rsidRDefault="00237586">
                  <w:pPr>
                    <w:divId w:val="497698858"/>
                    <w:rPr>
                      <w:rFonts w:ascii="Times New Roman" w:eastAsia="Times New Roman" w:hAnsi="Times New Roman" w:cs="Times New Roman"/>
                      <w:noProof/>
                      <w:sz w:val="24"/>
                      <w:szCs w:val="24"/>
                    </w:rPr>
                  </w:pPr>
                </w:p>
                <w:p w14:paraId="4F45E0F7" w14:textId="77777777" w:rsidR="00B878DE" w:rsidRPr="00E92FA2" w:rsidRDefault="00B878DE" w:rsidP="00B878DE">
                  <w:pPr>
                    <w:rPr>
                      <w:rFonts w:ascii="Times New Roman" w:hAnsi="Times New Roman" w:cs="Times New Roman"/>
                      <w:sz w:val="24"/>
                      <w:szCs w:val="24"/>
                    </w:rPr>
                  </w:pPr>
                  <w:r w:rsidRPr="00237586">
                    <w:rPr>
                      <w:rFonts w:ascii="Times New Roman" w:hAnsi="Times New Roman" w:cs="Times New Roman"/>
                      <w:b/>
                      <w:bCs/>
                      <w:noProof/>
                      <w:sz w:val="24"/>
                      <w:szCs w:val="24"/>
                    </w:rPr>
                    <w:fldChar w:fldCharType="end"/>
                  </w:r>
                </w:p>
              </w:sdtContent>
            </w:sdt>
          </w:sdtContent>
        </w:sdt>
        <w:p w14:paraId="7024F754" w14:textId="46D4552C" w:rsidR="00B878DE" w:rsidRPr="00E92FA2" w:rsidRDefault="00802A6E" w:rsidP="00B878DE">
          <w:pPr>
            <w:pStyle w:val="Heading1"/>
            <w:rPr>
              <w:rFonts w:ascii="Times New Roman" w:hAnsi="Times New Roman" w:cs="Times New Roman"/>
              <w:sz w:val="36"/>
              <w:szCs w:val="36"/>
            </w:rPr>
          </w:pPr>
        </w:p>
      </w:sdtContent>
    </w:sdt>
    <w:p w14:paraId="6DE5B39F" w14:textId="1A663343" w:rsidR="0062527F" w:rsidRPr="00E92FA2" w:rsidRDefault="0062527F" w:rsidP="0062527F">
      <w:pPr>
        <w:ind w:firstLine="708"/>
        <w:rPr>
          <w:rFonts w:ascii="Times New Roman" w:hAnsi="Times New Roman" w:cs="Times New Roman"/>
          <w:sz w:val="28"/>
          <w:szCs w:val="28"/>
        </w:rPr>
      </w:pPr>
    </w:p>
    <w:p w14:paraId="5DC961BD" w14:textId="77777777" w:rsidR="0062527F" w:rsidRPr="00E92FA2" w:rsidRDefault="0062527F" w:rsidP="0062527F">
      <w:pPr>
        <w:ind w:firstLine="708"/>
        <w:rPr>
          <w:rFonts w:ascii="Times New Roman" w:hAnsi="Times New Roman" w:cs="Times New Roman"/>
          <w:sz w:val="28"/>
          <w:szCs w:val="28"/>
        </w:rPr>
      </w:pPr>
    </w:p>
    <w:sdt>
      <w:sdtPr>
        <w:rPr>
          <w:rFonts w:ascii="Times New Roman" w:hAnsi="Times New Roman" w:cs="Times New Roman"/>
          <w:sz w:val="24"/>
          <w:szCs w:val="24"/>
        </w:rPr>
        <w:id w:val="-1340769659"/>
        <w:docPartObj>
          <w:docPartGallery w:val="Bibliographies"/>
          <w:docPartUnique/>
        </w:docPartObj>
      </w:sdtPr>
      <w:sdtEndPr/>
      <w:sdtContent>
        <w:p w14:paraId="5E4E7702" w14:textId="77777777" w:rsidR="00981187" w:rsidRPr="00E92FA2" w:rsidRDefault="00802A6E" w:rsidP="00E724FB">
          <w:pPr>
            <w:ind w:firstLine="708"/>
            <w:rPr>
              <w:rFonts w:ascii="Times New Roman" w:hAnsi="Times New Roman" w:cs="Times New Roman"/>
              <w:sz w:val="28"/>
              <w:szCs w:val="28"/>
              <w:lang w:val="en-US"/>
            </w:rPr>
          </w:pPr>
        </w:p>
      </w:sdtContent>
    </w:sdt>
    <w:sectPr w:rsidR="00981187" w:rsidRPr="00E92FA2" w:rsidSect="00673C7A">
      <w:footerReference w:type="default" r:id="rId45"/>
      <w:pgSz w:w="11906" w:h="16838"/>
      <w:pgMar w:top="1418" w:right="1418" w:bottom="1418" w:left="1418"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AD11017" w14:textId="77777777" w:rsidR="00802A6E" w:rsidRDefault="00802A6E" w:rsidP="001252DF">
      <w:pPr>
        <w:spacing w:after="0" w:line="240" w:lineRule="auto"/>
      </w:pPr>
      <w:r>
        <w:separator/>
      </w:r>
    </w:p>
  </w:endnote>
  <w:endnote w:type="continuationSeparator" w:id="0">
    <w:p w14:paraId="16063042" w14:textId="77777777" w:rsidR="00802A6E" w:rsidRDefault="00802A6E" w:rsidP="001252D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enlo">
    <w:altName w:val="DokChampa"/>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55003333"/>
      <w:docPartObj>
        <w:docPartGallery w:val="Page Numbers (Bottom of Page)"/>
        <w:docPartUnique/>
      </w:docPartObj>
    </w:sdtPr>
    <w:sdtEndPr>
      <w:rPr>
        <w:rStyle w:val="PageNumber"/>
      </w:rPr>
    </w:sdtEndPr>
    <w:sdtContent>
      <w:p w14:paraId="6114BA98" w14:textId="024B3C4D" w:rsidR="00673C7A" w:rsidRDefault="00673C7A" w:rsidP="006E28E5">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sidR="00232DB9">
          <w:rPr>
            <w:rStyle w:val="PageNumber"/>
            <w:noProof/>
          </w:rPr>
          <w:t>4</w:t>
        </w:r>
        <w:r>
          <w:rPr>
            <w:rStyle w:val="PageNumber"/>
          </w:rPr>
          <w:fldChar w:fldCharType="end"/>
        </w:r>
      </w:p>
    </w:sdtContent>
  </w:sdt>
  <w:p w14:paraId="17835477" w14:textId="77777777" w:rsidR="00673C7A" w:rsidRDefault="00673C7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2C3829" w14:textId="77777777" w:rsidR="001252DF" w:rsidRDefault="001252DF" w:rsidP="001252DF">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719094761"/>
      <w:docPartObj>
        <w:docPartGallery w:val="Page Numbers (Bottom of Page)"/>
        <w:docPartUnique/>
      </w:docPartObj>
    </w:sdtPr>
    <w:sdtEndPr>
      <w:rPr>
        <w:rStyle w:val="PageNumber"/>
      </w:rPr>
    </w:sdtEndPr>
    <w:sdtContent>
      <w:p w14:paraId="7F962D04" w14:textId="5F9E5A82" w:rsidR="00673C7A" w:rsidRDefault="00673C7A" w:rsidP="006E28E5">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5</w:t>
        </w:r>
        <w:r>
          <w:rPr>
            <w:rStyle w:val="PageNumber"/>
          </w:rPr>
          <w:fldChar w:fldCharType="end"/>
        </w:r>
      </w:p>
    </w:sdtContent>
  </w:sdt>
  <w:p w14:paraId="61F87C6B" w14:textId="77777777" w:rsidR="00673C7A" w:rsidRDefault="00673C7A" w:rsidP="001252DF">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AF2280C" w14:textId="77777777" w:rsidR="00802A6E" w:rsidRDefault="00802A6E" w:rsidP="001252DF">
      <w:pPr>
        <w:spacing w:after="0" w:line="240" w:lineRule="auto"/>
      </w:pPr>
      <w:r>
        <w:separator/>
      </w:r>
    </w:p>
  </w:footnote>
  <w:footnote w:type="continuationSeparator" w:id="0">
    <w:p w14:paraId="383A983B" w14:textId="77777777" w:rsidR="00802A6E" w:rsidRDefault="00802A6E" w:rsidP="001252D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A364B1"/>
    <w:multiLevelType w:val="hybridMultilevel"/>
    <w:tmpl w:val="5D8C3014"/>
    <w:lvl w:ilvl="0" w:tplc="DFE4AD78">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8E72DEE"/>
    <w:multiLevelType w:val="hybridMultilevel"/>
    <w:tmpl w:val="C82E3BA6"/>
    <w:lvl w:ilvl="0" w:tplc="0418000B">
      <w:start w:val="1"/>
      <w:numFmt w:val="bullet"/>
      <w:lvlText w:val=""/>
      <w:lvlJc w:val="left"/>
      <w:pPr>
        <w:ind w:left="720" w:hanging="360"/>
      </w:pPr>
      <w:rPr>
        <w:rFonts w:ascii="Wingdings" w:hAnsi="Wingdings"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2" w15:restartNumberingAfterBreak="0">
    <w:nsid w:val="0E9E056F"/>
    <w:multiLevelType w:val="hybridMultilevel"/>
    <w:tmpl w:val="432687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F240DD4"/>
    <w:multiLevelType w:val="hybridMultilevel"/>
    <w:tmpl w:val="B7EC831C"/>
    <w:lvl w:ilvl="0" w:tplc="28AC93D4">
      <w:start w:val="3"/>
      <w:numFmt w:val="upp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F7773D3"/>
    <w:multiLevelType w:val="hybridMultilevel"/>
    <w:tmpl w:val="3FE22E0C"/>
    <w:lvl w:ilvl="0" w:tplc="08090001">
      <w:start w:val="1"/>
      <w:numFmt w:val="bullet"/>
      <w:lvlText w:val=""/>
      <w:lvlJc w:val="left"/>
      <w:pPr>
        <w:ind w:left="1494" w:hanging="360"/>
      </w:pPr>
      <w:rPr>
        <w:rFonts w:ascii="Symbol" w:hAnsi="Symbol" w:hint="default"/>
      </w:rPr>
    </w:lvl>
    <w:lvl w:ilvl="1" w:tplc="08090001">
      <w:start w:val="1"/>
      <w:numFmt w:val="bullet"/>
      <w:lvlText w:val=""/>
      <w:lvlJc w:val="left"/>
      <w:pPr>
        <w:ind w:left="2214" w:hanging="360"/>
      </w:pPr>
      <w:rPr>
        <w:rFonts w:ascii="Symbol" w:hAnsi="Symbol" w:hint="default"/>
      </w:rPr>
    </w:lvl>
    <w:lvl w:ilvl="2" w:tplc="04180005" w:tentative="1">
      <w:start w:val="1"/>
      <w:numFmt w:val="bullet"/>
      <w:lvlText w:val=""/>
      <w:lvlJc w:val="left"/>
      <w:pPr>
        <w:ind w:left="2934" w:hanging="360"/>
      </w:pPr>
      <w:rPr>
        <w:rFonts w:ascii="Wingdings" w:hAnsi="Wingdings" w:hint="default"/>
      </w:rPr>
    </w:lvl>
    <w:lvl w:ilvl="3" w:tplc="04180001" w:tentative="1">
      <w:start w:val="1"/>
      <w:numFmt w:val="bullet"/>
      <w:lvlText w:val=""/>
      <w:lvlJc w:val="left"/>
      <w:pPr>
        <w:ind w:left="3654" w:hanging="360"/>
      </w:pPr>
      <w:rPr>
        <w:rFonts w:ascii="Symbol" w:hAnsi="Symbol" w:hint="default"/>
      </w:rPr>
    </w:lvl>
    <w:lvl w:ilvl="4" w:tplc="04180003" w:tentative="1">
      <w:start w:val="1"/>
      <w:numFmt w:val="bullet"/>
      <w:lvlText w:val="o"/>
      <w:lvlJc w:val="left"/>
      <w:pPr>
        <w:ind w:left="4374" w:hanging="360"/>
      </w:pPr>
      <w:rPr>
        <w:rFonts w:ascii="Courier New" w:hAnsi="Courier New" w:cs="Courier New" w:hint="default"/>
      </w:rPr>
    </w:lvl>
    <w:lvl w:ilvl="5" w:tplc="04180005" w:tentative="1">
      <w:start w:val="1"/>
      <w:numFmt w:val="bullet"/>
      <w:lvlText w:val=""/>
      <w:lvlJc w:val="left"/>
      <w:pPr>
        <w:ind w:left="5094" w:hanging="360"/>
      </w:pPr>
      <w:rPr>
        <w:rFonts w:ascii="Wingdings" w:hAnsi="Wingdings" w:hint="default"/>
      </w:rPr>
    </w:lvl>
    <w:lvl w:ilvl="6" w:tplc="04180001" w:tentative="1">
      <w:start w:val="1"/>
      <w:numFmt w:val="bullet"/>
      <w:lvlText w:val=""/>
      <w:lvlJc w:val="left"/>
      <w:pPr>
        <w:ind w:left="5814" w:hanging="360"/>
      </w:pPr>
      <w:rPr>
        <w:rFonts w:ascii="Symbol" w:hAnsi="Symbol" w:hint="default"/>
      </w:rPr>
    </w:lvl>
    <w:lvl w:ilvl="7" w:tplc="04180003" w:tentative="1">
      <w:start w:val="1"/>
      <w:numFmt w:val="bullet"/>
      <w:lvlText w:val="o"/>
      <w:lvlJc w:val="left"/>
      <w:pPr>
        <w:ind w:left="6534" w:hanging="360"/>
      </w:pPr>
      <w:rPr>
        <w:rFonts w:ascii="Courier New" w:hAnsi="Courier New" w:cs="Courier New" w:hint="default"/>
      </w:rPr>
    </w:lvl>
    <w:lvl w:ilvl="8" w:tplc="04180005" w:tentative="1">
      <w:start w:val="1"/>
      <w:numFmt w:val="bullet"/>
      <w:lvlText w:val=""/>
      <w:lvlJc w:val="left"/>
      <w:pPr>
        <w:ind w:left="7254" w:hanging="360"/>
      </w:pPr>
      <w:rPr>
        <w:rFonts w:ascii="Wingdings" w:hAnsi="Wingdings" w:hint="default"/>
      </w:rPr>
    </w:lvl>
  </w:abstractNum>
  <w:abstractNum w:abstractNumId="5" w15:restartNumberingAfterBreak="0">
    <w:nsid w:val="196C6E89"/>
    <w:multiLevelType w:val="hybridMultilevel"/>
    <w:tmpl w:val="8B5E260E"/>
    <w:lvl w:ilvl="0" w:tplc="0418000B">
      <w:start w:val="1"/>
      <w:numFmt w:val="bullet"/>
      <w:lvlText w:val=""/>
      <w:lvlJc w:val="left"/>
      <w:pPr>
        <w:ind w:left="720" w:hanging="360"/>
      </w:pPr>
      <w:rPr>
        <w:rFonts w:ascii="Wingdings" w:hAnsi="Wingdings"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6" w15:restartNumberingAfterBreak="0">
    <w:nsid w:val="27424511"/>
    <w:multiLevelType w:val="hybridMultilevel"/>
    <w:tmpl w:val="B2C26814"/>
    <w:lvl w:ilvl="0" w:tplc="0418000B">
      <w:start w:val="1"/>
      <w:numFmt w:val="bullet"/>
      <w:lvlText w:val=""/>
      <w:lvlJc w:val="left"/>
      <w:pPr>
        <w:ind w:left="720" w:hanging="360"/>
      </w:pPr>
      <w:rPr>
        <w:rFonts w:ascii="Wingdings" w:hAnsi="Wingdings"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7" w15:restartNumberingAfterBreak="0">
    <w:nsid w:val="329A0210"/>
    <w:multiLevelType w:val="hybridMultilevel"/>
    <w:tmpl w:val="D7EE4E5E"/>
    <w:lvl w:ilvl="0" w:tplc="FD068042">
      <w:start w:val="1"/>
      <w:numFmt w:val="upp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33B26F0A"/>
    <w:multiLevelType w:val="hybridMultilevel"/>
    <w:tmpl w:val="5600A450"/>
    <w:lvl w:ilvl="0" w:tplc="3496BFD8">
      <w:start w:val="1"/>
      <w:numFmt w:val="upperRoman"/>
      <w:lvlText w:val="%1."/>
      <w:lvlJc w:val="left"/>
      <w:pPr>
        <w:ind w:left="1800" w:hanging="72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9" w15:restartNumberingAfterBreak="0">
    <w:nsid w:val="34990A5C"/>
    <w:multiLevelType w:val="hybridMultilevel"/>
    <w:tmpl w:val="1B1EAED4"/>
    <w:lvl w:ilvl="0" w:tplc="FEA6EC40">
      <w:start w:val="1"/>
      <w:numFmt w:val="upp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3542573E"/>
    <w:multiLevelType w:val="hybridMultilevel"/>
    <w:tmpl w:val="488459AE"/>
    <w:lvl w:ilvl="0" w:tplc="E5B0550C">
      <w:start w:val="3"/>
      <w:numFmt w:val="upp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3A366AEC"/>
    <w:multiLevelType w:val="hybridMultilevel"/>
    <w:tmpl w:val="F1CCDE8C"/>
    <w:lvl w:ilvl="0" w:tplc="0418000B">
      <w:start w:val="1"/>
      <w:numFmt w:val="bullet"/>
      <w:lvlText w:val=""/>
      <w:lvlJc w:val="left"/>
      <w:pPr>
        <w:ind w:left="1494" w:hanging="360"/>
      </w:pPr>
      <w:rPr>
        <w:rFonts w:ascii="Wingdings" w:hAnsi="Wingdings" w:hint="default"/>
      </w:rPr>
    </w:lvl>
    <w:lvl w:ilvl="1" w:tplc="FFFFFFFF">
      <w:start w:val="1"/>
      <w:numFmt w:val="bullet"/>
      <w:lvlText w:val="o"/>
      <w:lvlJc w:val="left"/>
      <w:pPr>
        <w:ind w:left="2214" w:hanging="360"/>
      </w:pPr>
      <w:rPr>
        <w:rFonts w:ascii="Courier New" w:hAnsi="Courier New" w:cs="Courier New" w:hint="default"/>
      </w:rPr>
    </w:lvl>
    <w:lvl w:ilvl="2" w:tplc="FFFFFFFF" w:tentative="1">
      <w:start w:val="1"/>
      <w:numFmt w:val="bullet"/>
      <w:lvlText w:val=""/>
      <w:lvlJc w:val="left"/>
      <w:pPr>
        <w:ind w:left="2934" w:hanging="360"/>
      </w:pPr>
      <w:rPr>
        <w:rFonts w:ascii="Wingdings" w:hAnsi="Wingdings" w:hint="default"/>
      </w:rPr>
    </w:lvl>
    <w:lvl w:ilvl="3" w:tplc="FFFFFFFF" w:tentative="1">
      <w:start w:val="1"/>
      <w:numFmt w:val="bullet"/>
      <w:lvlText w:val=""/>
      <w:lvlJc w:val="left"/>
      <w:pPr>
        <w:ind w:left="3654" w:hanging="360"/>
      </w:pPr>
      <w:rPr>
        <w:rFonts w:ascii="Symbol" w:hAnsi="Symbol" w:hint="default"/>
      </w:rPr>
    </w:lvl>
    <w:lvl w:ilvl="4" w:tplc="FFFFFFFF" w:tentative="1">
      <w:start w:val="1"/>
      <w:numFmt w:val="bullet"/>
      <w:lvlText w:val="o"/>
      <w:lvlJc w:val="left"/>
      <w:pPr>
        <w:ind w:left="4374" w:hanging="360"/>
      </w:pPr>
      <w:rPr>
        <w:rFonts w:ascii="Courier New" w:hAnsi="Courier New" w:cs="Courier New" w:hint="default"/>
      </w:rPr>
    </w:lvl>
    <w:lvl w:ilvl="5" w:tplc="FFFFFFFF" w:tentative="1">
      <w:start w:val="1"/>
      <w:numFmt w:val="bullet"/>
      <w:lvlText w:val=""/>
      <w:lvlJc w:val="left"/>
      <w:pPr>
        <w:ind w:left="5094" w:hanging="360"/>
      </w:pPr>
      <w:rPr>
        <w:rFonts w:ascii="Wingdings" w:hAnsi="Wingdings" w:hint="default"/>
      </w:rPr>
    </w:lvl>
    <w:lvl w:ilvl="6" w:tplc="FFFFFFFF" w:tentative="1">
      <w:start w:val="1"/>
      <w:numFmt w:val="bullet"/>
      <w:lvlText w:val=""/>
      <w:lvlJc w:val="left"/>
      <w:pPr>
        <w:ind w:left="5814" w:hanging="360"/>
      </w:pPr>
      <w:rPr>
        <w:rFonts w:ascii="Symbol" w:hAnsi="Symbol" w:hint="default"/>
      </w:rPr>
    </w:lvl>
    <w:lvl w:ilvl="7" w:tplc="FFFFFFFF" w:tentative="1">
      <w:start w:val="1"/>
      <w:numFmt w:val="bullet"/>
      <w:lvlText w:val="o"/>
      <w:lvlJc w:val="left"/>
      <w:pPr>
        <w:ind w:left="6534" w:hanging="360"/>
      </w:pPr>
      <w:rPr>
        <w:rFonts w:ascii="Courier New" w:hAnsi="Courier New" w:cs="Courier New" w:hint="default"/>
      </w:rPr>
    </w:lvl>
    <w:lvl w:ilvl="8" w:tplc="FFFFFFFF" w:tentative="1">
      <w:start w:val="1"/>
      <w:numFmt w:val="bullet"/>
      <w:lvlText w:val=""/>
      <w:lvlJc w:val="left"/>
      <w:pPr>
        <w:ind w:left="7254" w:hanging="360"/>
      </w:pPr>
      <w:rPr>
        <w:rFonts w:ascii="Wingdings" w:hAnsi="Wingdings" w:hint="default"/>
      </w:rPr>
    </w:lvl>
  </w:abstractNum>
  <w:abstractNum w:abstractNumId="12" w15:restartNumberingAfterBreak="0">
    <w:nsid w:val="3AFA4C28"/>
    <w:multiLevelType w:val="multilevel"/>
    <w:tmpl w:val="DCC6131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3" w15:restartNumberingAfterBreak="0">
    <w:nsid w:val="3B8F2AC8"/>
    <w:multiLevelType w:val="multilevel"/>
    <w:tmpl w:val="DCC6131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4" w15:restartNumberingAfterBreak="0">
    <w:nsid w:val="3E7C6DC3"/>
    <w:multiLevelType w:val="hybridMultilevel"/>
    <w:tmpl w:val="349CD216"/>
    <w:lvl w:ilvl="0" w:tplc="6B0C2532">
      <w:start w:val="3"/>
      <w:numFmt w:val="upperRoman"/>
      <w:lvlText w:val="%1."/>
      <w:lvlJc w:val="left"/>
      <w:pPr>
        <w:ind w:left="1800" w:hanging="72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5" w15:restartNumberingAfterBreak="0">
    <w:nsid w:val="3F096DC5"/>
    <w:multiLevelType w:val="hybridMultilevel"/>
    <w:tmpl w:val="CF22C50A"/>
    <w:lvl w:ilvl="0" w:tplc="0418000B">
      <w:start w:val="1"/>
      <w:numFmt w:val="bullet"/>
      <w:lvlText w:val=""/>
      <w:lvlJc w:val="left"/>
      <w:pPr>
        <w:ind w:left="1080" w:hanging="360"/>
      </w:pPr>
      <w:rPr>
        <w:rFonts w:ascii="Wingdings" w:hAnsi="Wingdings" w:hint="default"/>
      </w:rPr>
    </w:lvl>
    <w:lvl w:ilvl="1" w:tplc="04180003" w:tentative="1">
      <w:start w:val="1"/>
      <w:numFmt w:val="bullet"/>
      <w:lvlText w:val="o"/>
      <w:lvlJc w:val="left"/>
      <w:pPr>
        <w:ind w:left="1800" w:hanging="360"/>
      </w:pPr>
      <w:rPr>
        <w:rFonts w:ascii="Courier New" w:hAnsi="Courier New" w:cs="Courier New" w:hint="default"/>
      </w:rPr>
    </w:lvl>
    <w:lvl w:ilvl="2" w:tplc="04180005" w:tentative="1">
      <w:start w:val="1"/>
      <w:numFmt w:val="bullet"/>
      <w:lvlText w:val=""/>
      <w:lvlJc w:val="left"/>
      <w:pPr>
        <w:ind w:left="2520" w:hanging="360"/>
      </w:pPr>
      <w:rPr>
        <w:rFonts w:ascii="Wingdings" w:hAnsi="Wingdings" w:hint="default"/>
      </w:rPr>
    </w:lvl>
    <w:lvl w:ilvl="3" w:tplc="04180001" w:tentative="1">
      <w:start w:val="1"/>
      <w:numFmt w:val="bullet"/>
      <w:lvlText w:val=""/>
      <w:lvlJc w:val="left"/>
      <w:pPr>
        <w:ind w:left="3240" w:hanging="360"/>
      </w:pPr>
      <w:rPr>
        <w:rFonts w:ascii="Symbol" w:hAnsi="Symbol" w:hint="default"/>
      </w:rPr>
    </w:lvl>
    <w:lvl w:ilvl="4" w:tplc="04180003" w:tentative="1">
      <w:start w:val="1"/>
      <w:numFmt w:val="bullet"/>
      <w:lvlText w:val="o"/>
      <w:lvlJc w:val="left"/>
      <w:pPr>
        <w:ind w:left="3960" w:hanging="360"/>
      </w:pPr>
      <w:rPr>
        <w:rFonts w:ascii="Courier New" w:hAnsi="Courier New" w:cs="Courier New" w:hint="default"/>
      </w:rPr>
    </w:lvl>
    <w:lvl w:ilvl="5" w:tplc="04180005" w:tentative="1">
      <w:start w:val="1"/>
      <w:numFmt w:val="bullet"/>
      <w:lvlText w:val=""/>
      <w:lvlJc w:val="left"/>
      <w:pPr>
        <w:ind w:left="4680" w:hanging="360"/>
      </w:pPr>
      <w:rPr>
        <w:rFonts w:ascii="Wingdings" w:hAnsi="Wingdings" w:hint="default"/>
      </w:rPr>
    </w:lvl>
    <w:lvl w:ilvl="6" w:tplc="04180001" w:tentative="1">
      <w:start w:val="1"/>
      <w:numFmt w:val="bullet"/>
      <w:lvlText w:val=""/>
      <w:lvlJc w:val="left"/>
      <w:pPr>
        <w:ind w:left="5400" w:hanging="360"/>
      </w:pPr>
      <w:rPr>
        <w:rFonts w:ascii="Symbol" w:hAnsi="Symbol" w:hint="default"/>
      </w:rPr>
    </w:lvl>
    <w:lvl w:ilvl="7" w:tplc="04180003" w:tentative="1">
      <w:start w:val="1"/>
      <w:numFmt w:val="bullet"/>
      <w:lvlText w:val="o"/>
      <w:lvlJc w:val="left"/>
      <w:pPr>
        <w:ind w:left="6120" w:hanging="360"/>
      </w:pPr>
      <w:rPr>
        <w:rFonts w:ascii="Courier New" w:hAnsi="Courier New" w:cs="Courier New" w:hint="default"/>
      </w:rPr>
    </w:lvl>
    <w:lvl w:ilvl="8" w:tplc="04180005" w:tentative="1">
      <w:start w:val="1"/>
      <w:numFmt w:val="bullet"/>
      <w:lvlText w:val=""/>
      <w:lvlJc w:val="left"/>
      <w:pPr>
        <w:ind w:left="6840" w:hanging="360"/>
      </w:pPr>
      <w:rPr>
        <w:rFonts w:ascii="Wingdings" w:hAnsi="Wingdings" w:hint="default"/>
      </w:rPr>
    </w:lvl>
  </w:abstractNum>
  <w:abstractNum w:abstractNumId="16" w15:restartNumberingAfterBreak="0">
    <w:nsid w:val="410B002A"/>
    <w:multiLevelType w:val="hybridMultilevel"/>
    <w:tmpl w:val="BD4A7252"/>
    <w:lvl w:ilvl="0" w:tplc="A5BEF4AA">
      <w:start w:val="1"/>
      <w:numFmt w:val="upperRoman"/>
      <w:lvlText w:val="%1."/>
      <w:lvlJc w:val="left"/>
      <w:pPr>
        <w:ind w:left="1800" w:hanging="72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7" w15:restartNumberingAfterBreak="0">
    <w:nsid w:val="439024A9"/>
    <w:multiLevelType w:val="hybridMultilevel"/>
    <w:tmpl w:val="E506A9B2"/>
    <w:lvl w:ilvl="0" w:tplc="2E863E42">
      <w:start w:val="1"/>
      <w:numFmt w:val="upperRoman"/>
      <w:lvlText w:val="%1."/>
      <w:lvlJc w:val="left"/>
      <w:pPr>
        <w:ind w:left="2520" w:hanging="720"/>
      </w:pPr>
      <w:rPr>
        <w:rFonts w:hint="default"/>
      </w:rPr>
    </w:lvl>
    <w:lvl w:ilvl="1" w:tplc="08090019" w:tentative="1">
      <w:start w:val="1"/>
      <w:numFmt w:val="lowerLetter"/>
      <w:lvlText w:val="%2."/>
      <w:lvlJc w:val="left"/>
      <w:pPr>
        <w:ind w:left="2880" w:hanging="360"/>
      </w:pPr>
    </w:lvl>
    <w:lvl w:ilvl="2" w:tplc="0809001B" w:tentative="1">
      <w:start w:val="1"/>
      <w:numFmt w:val="lowerRoman"/>
      <w:lvlText w:val="%3."/>
      <w:lvlJc w:val="right"/>
      <w:pPr>
        <w:ind w:left="3600" w:hanging="180"/>
      </w:pPr>
    </w:lvl>
    <w:lvl w:ilvl="3" w:tplc="0809000F" w:tentative="1">
      <w:start w:val="1"/>
      <w:numFmt w:val="decimal"/>
      <w:lvlText w:val="%4."/>
      <w:lvlJc w:val="left"/>
      <w:pPr>
        <w:ind w:left="4320" w:hanging="360"/>
      </w:pPr>
    </w:lvl>
    <w:lvl w:ilvl="4" w:tplc="08090019" w:tentative="1">
      <w:start w:val="1"/>
      <w:numFmt w:val="lowerLetter"/>
      <w:lvlText w:val="%5."/>
      <w:lvlJc w:val="left"/>
      <w:pPr>
        <w:ind w:left="5040" w:hanging="360"/>
      </w:pPr>
    </w:lvl>
    <w:lvl w:ilvl="5" w:tplc="0809001B" w:tentative="1">
      <w:start w:val="1"/>
      <w:numFmt w:val="lowerRoman"/>
      <w:lvlText w:val="%6."/>
      <w:lvlJc w:val="right"/>
      <w:pPr>
        <w:ind w:left="5760" w:hanging="180"/>
      </w:pPr>
    </w:lvl>
    <w:lvl w:ilvl="6" w:tplc="0809000F" w:tentative="1">
      <w:start w:val="1"/>
      <w:numFmt w:val="decimal"/>
      <w:lvlText w:val="%7."/>
      <w:lvlJc w:val="left"/>
      <w:pPr>
        <w:ind w:left="6480" w:hanging="360"/>
      </w:pPr>
    </w:lvl>
    <w:lvl w:ilvl="7" w:tplc="08090019" w:tentative="1">
      <w:start w:val="1"/>
      <w:numFmt w:val="lowerLetter"/>
      <w:lvlText w:val="%8."/>
      <w:lvlJc w:val="left"/>
      <w:pPr>
        <w:ind w:left="7200" w:hanging="360"/>
      </w:pPr>
    </w:lvl>
    <w:lvl w:ilvl="8" w:tplc="0809001B" w:tentative="1">
      <w:start w:val="1"/>
      <w:numFmt w:val="lowerRoman"/>
      <w:lvlText w:val="%9."/>
      <w:lvlJc w:val="right"/>
      <w:pPr>
        <w:ind w:left="7920" w:hanging="180"/>
      </w:pPr>
    </w:lvl>
  </w:abstractNum>
  <w:abstractNum w:abstractNumId="18" w15:restartNumberingAfterBreak="0">
    <w:nsid w:val="46F56FF4"/>
    <w:multiLevelType w:val="multilevel"/>
    <w:tmpl w:val="85FCA1BE"/>
    <w:lvl w:ilvl="0">
      <w:start w:val="3"/>
      <w:numFmt w:val="decimal"/>
      <w:lvlText w:val="%1."/>
      <w:lvlJc w:val="left"/>
      <w:pPr>
        <w:ind w:left="360" w:hanging="360"/>
      </w:pPr>
      <w:rPr>
        <w:rFonts w:hint="default"/>
      </w:rPr>
    </w:lvl>
    <w:lvl w:ilvl="1">
      <w:start w:val="5"/>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9" w15:restartNumberingAfterBreak="0">
    <w:nsid w:val="4B9968EF"/>
    <w:multiLevelType w:val="hybridMultilevel"/>
    <w:tmpl w:val="F9142F4A"/>
    <w:lvl w:ilvl="0" w:tplc="C9DEE2A2">
      <w:start w:val="2"/>
      <w:numFmt w:val="upp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591957C6"/>
    <w:multiLevelType w:val="hybridMultilevel"/>
    <w:tmpl w:val="C330A2F2"/>
    <w:lvl w:ilvl="0" w:tplc="B9881B9E">
      <w:start w:val="1"/>
      <w:numFmt w:val="upp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5B422C05"/>
    <w:multiLevelType w:val="hybridMultilevel"/>
    <w:tmpl w:val="C548D494"/>
    <w:lvl w:ilvl="0" w:tplc="23606428">
      <w:start w:val="1"/>
      <w:numFmt w:val="decimal"/>
      <w:lvlText w:val="%1."/>
      <w:lvlJc w:val="left"/>
      <w:pPr>
        <w:ind w:left="806" w:hanging="360"/>
      </w:pPr>
      <w:rPr>
        <w:rFonts w:hint="default"/>
      </w:rPr>
    </w:lvl>
    <w:lvl w:ilvl="1" w:tplc="04180019" w:tentative="1">
      <w:start w:val="1"/>
      <w:numFmt w:val="lowerLetter"/>
      <w:lvlText w:val="%2."/>
      <w:lvlJc w:val="left"/>
      <w:pPr>
        <w:ind w:left="1526" w:hanging="360"/>
      </w:pPr>
    </w:lvl>
    <w:lvl w:ilvl="2" w:tplc="0418001B" w:tentative="1">
      <w:start w:val="1"/>
      <w:numFmt w:val="lowerRoman"/>
      <w:lvlText w:val="%3."/>
      <w:lvlJc w:val="right"/>
      <w:pPr>
        <w:ind w:left="2246" w:hanging="180"/>
      </w:pPr>
    </w:lvl>
    <w:lvl w:ilvl="3" w:tplc="0418000F" w:tentative="1">
      <w:start w:val="1"/>
      <w:numFmt w:val="decimal"/>
      <w:lvlText w:val="%4."/>
      <w:lvlJc w:val="left"/>
      <w:pPr>
        <w:ind w:left="2966" w:hanging="360"/>
      </w:pPr>
    </w:lvl>
    <w:lvl w:ilvl="4" w:tplc="04180019" w:tentative="1">
      <w:start w:val="1"/>
      <w:numFmt w:val="lowerLetter"/>
      <w:lvlText w:val="%5."/>
      <w:lvlJc w:val="left"/>
      <w:pPr>
        <w:ind w:left="3686" w:hanging="360"/>
      </w:pPr>
    </w:lvl>
    <w:lvl w:ilvl="5" w:tplc="0418001B" w:tentative="1">
      <w:start w:val="1"/>
      <w:numFmt w:val="lowerRoman"/>
      <w:lvlText w:val="%6."/>
      <w:lvlJc w:val="right"/>
      <w:pPr>
        <w:ind w:left="4406" w:hanging="180"/>
      </w:pPr>
    </w:lvl>
    <w:lvl w:ilvl="6" w:tplc="0418000F" w:tentative="1">
      <w:start w:val="1"/>
      <w:numFmt w:val="decimal"/>
      <w:lvlText w:val="%7."/>
      <w:lvlJc w:val="left"/>
      <w:pPr>
        <w:ind w:left="5126" w:hanging="360"/>
      </w:pPr>
    </w:lvl>
    <w:lvl w:ilvl="7" w:tplc="04180019" w:tentative="1">
      <w:start w:val="1"/>
      <w:numFmt w:val="lowerLetter"/>
      <w:lvlText w:val="%8."/>
      <w:lvlJc w:val="left"/>
      <w:pPr>
        <w:ind w:left="5846" w:hanging="360"/>
      </w:pPr>
    </w:lvl>
    <w:lvl w:ilvl="8" w:tplc="0418001B" w:tentative="1">
      <w:start w:val="1"/>
      <w:numFmt w:val="lowerRoman"/>
      <w:lvlText w:val="%9."/>
      <w:lvlJc w:val="right"/>
      <w:pPr>
        <w:ind w:left="6566" w:hanging="180"/>
      </w:pPr>
    </w:lvl>
  </w:abstractNum>
  <w:abstractNum w:abstractNumId="22" w15:restartNumberingAfterBreak="0">
    <w:nsid w:val="5C893E13"/>
    <w:multiLevelType w:val="hybridMultilevel"/>
    <w:tmpl w:val="79BEEFF0"/>
    <w:lvl w:ilvl="0" w:tplc="F5BCBAA8">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5F447F18"/>
    <w:multiLevelType w:val="hybridMultilevel"/>
    <w:tmpl w:val="1018D4EA"/>
    <w:lvl w:ilvl="0" w:tplc="44E8D01A">
      <w:start w:val="1"/>
      <w:numFmt w:val="upp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615D6E53"/>
    <w:multiLevelType w:val="hybridMultilevel"/>
    <w:tmpl w:val="B89CBEEA"/>
    <w:lvl w:ilvl="0" w:tplc="941A143C">
      <w:start w:val="1"/>
      <w:numFmt w:val="upperRoman"/>
      <w:lvlText w:val="%1."/>
      <w:lvlJc w:val="left"/>
      <w:pPr>
        <w:ind w:left="1800" w:hanging="72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25" w15:restartNumberingAfterBreak="0">
    <w:nsid w:val="6F956EAB"/>
    <w:multiLevelType w:val="multilevel"/>
    <w:tmpl w:val="DD72230C"/>
    <w:lvl w:ilvl="0">
      <w:start w:val="2"/>
      <w:numFmt w:val="decimal"/>
      <w:lvlText w:val="%1."/>
      <w:lvlJc w:val="left"/>
      <w:pPr>
        <w:ind w:left="450" w:hanging="45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num w:numId="1" w16cid:durableId="1864511103">
    <w:abstractNumId w:val="15"/>
  </w:num>
  <w:num w:numId="2" w16cid:durableId="1958901451">
    <w:abstractNumId w:val="6"/>
  </w:num>
  <w:num w:numId="3" w16cid:durableId="580456735">
    <w:abstractNumId w:val="4"/>
  </w:num>
  <w:num w:numId="4" w16cid:durableId="361979775">
    <w:abstractNumId w:val="1"/>
  </w:num>
  <w:num w:numId="5" w16cid:durableId="1375814615">
    <w:abstractNumId w:val="5"/>
  </w:num>
  <w:num w:numId="6" w16cid:durableId="1324821649">
    <w:abstractNumId w:val="11"/>
  </w:num>
  <w:num w:numId="7" w16cid:durableId="1504320058">
    <w:abstractNumId w:val="21"/>
  </w:num>
  <w:num w:numId="8" w16cid:durableId="1462723476">
    <w:abstractNumId w:val="12"/>
  </w:num>
  <w:num w:numId="9" w16cid:durableId="1924483091">
    <w:abstractNumId w:val="13"/>
  </w:num>
  <w:num w:numId="10" w16cid:durableId="957448036">
    <w:abstractNumId w:val="2"/>
  </w:num>
  <w:num w:numId="11" w16cid:durableId="2065445510">
    <w:abstractNumId w:val="25"/>
  </w:num>
  <w:num w:numId="12" w16cid:durableId="2117826600">
    <w:abstractNumId w:val="18"/>
  </w:num>
  <w:num w:numId="13" w16cid:durableId="1667054671">
    <w:abstractNumId w:val="0"/>
  </w:num>
  <w:num w:numId="14" w16cid:durableId="1613898985">
    <w:abstractNumId w:val="22"/>
  </w:num>
  <w:num w:numId="15" w16cid:durableId="1039359539">
    <w:abstractNumId w:val="7"/>
  </w:num>
  <w:num w:numId="16" w16cid:durableId="439305506">
    <w:abstractNumId w:val="24"/>
  </w:num>
  <w:num w:numId="17" w16cid:durableId="1941641841">
    <w:abstractNumId w:val="20"/>
  </w:num>
  <w:num w:numId="18" w16cid:durableId="294022828">
    <w:abstractNumId w:val="16"/>
  </w:num>
  <w:num w:numId="19" w16cid:durableId="252512799">
    <w:abstractNumId w:val="17"/>
  </w:num>
  <w:num w:numId="20" w16cid:durableId="1711880084">
    <w:abstractNumId w:val="9"/>
  </w:num>
  <w:num w:numId="21" w16cid:durableId="1921672367">
    <w:abstractNumId w:val="8"/>
  </w:num>
  <w:num w:numId="22" w16cid:durableId="1570114389">
    <w:abstractNumId w:val="23"/>
  </w:num>
  <w:num w:numId="23" w16cid:durableId="1975258857">
    <w:abstractNumId w:val="10"/>
  </w:num>
  <w:num w:numId="24" w16cid:durableId="618530002">
    <w:abstractNumId w:val="19"/>
  </w:num>
  <w:num w:numId="25" w16cid:durableId="577206012">
    <w:abstractNumId w:val="3"/>
  </w:num>
  <w:num w:numId="26" w16cid:durableId="1875263256">
    <w:abstractNumId w:val="1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Letitia Marin">
    <w15:presenceInfo w15:providerId="AD" w15:userId="S::v.letitia@agiirnetwork.com::9dc37221-64e3-4ce0-88c9-055aea83c6c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0"/>
  <w:proofState w:spelling="clean" w:grammar="clean"/>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754E"/>
    <w:rsid w:val="00002ADD"/>
    <w:rsid w:val="000117DE"/>
    <w:rsid w:val="000210EB"/>
    <w:rsid w:val="000273D4"/>
    <w:rsid w:val="00032677"/>
    <w:rsid w:val="00037144"/>
    <w:rsid w:val="00071CDB"/>
    <w:rsid w:val="00076FCF"/>
    <w:rsid w:val="00082BD2"/>
    <w:rsid w:val="00091349"/>
    <w:rsid w:val="00094183"/>
    <w:rsid w:val="0009477F"/>
    <w:rsid w:val="000C077F"/>
    <w:rsid w:val="000C6193"/>
    <w:rsid w:val="000D0BC8"/>
    <w:rsid w:val="00110055"/>
    <w:rsid w:val="0011547A"/>
    <w:rsid w:val="001206F5"/>
    <w:rsid w:val="00121A97"/>
    <w:rsid w:val="001252DF"/>
    <w:rsid w:val="00135DA4"/>
    <w:rsid w:val="001527B0"/>
    <w:rsid w:val="00156F2C"/>
    <w:rsid w:val="00162C29"/>
    <w:rsid w:val="00166C71"/>
    <w:rsid w:val="00171484"/>
    <w:rsid w:val="00175F79"/>
    <w:rsid w:val="001A7086"/>
    <w:rsid w:val="001C3CC8"/>
    <w:rsid w:val="001C69DF"/>
    <w:rsid w:val="001F742C"/>
    <w:rsid w:val="002151A0"/>
    <w:rsid w:val="002262F1"/>
    <w:rsid w:val="00232DB9"/>
    <w:rsid w:val="00237586"/>
    <w:rsid w:val="002376A3"/>
    <w:rsid w:val="00246CDA"/>
    <w:rsid w:val="002514AA"/>
    <w:rsid w:val="00251FA8"/>
    <w:rsid w:val="002642B8"/>
    <w:rsid w:val="002726B9"/>
    <w:rsid w:val="00282662"/>
    <w:rsid w:val="002B58EA"/>
    <w:rsid w:val="002F07A8"/>
    <w:rsid w:val="002F4D81"/>
    <w:rsid w:val="00313307"/>
    <w:rsid w:val="003139FE"/>
    <w:rsid w:val="00316B1B"/>
    <w:rsid w:val="00325704"/>
    <w:rsid w:val="00345ED4"/>
    <w:rsid w:val="00350560"/>
    <w:rsid w:val="00350ECA"/>
    <w:rsid w:val="00352957"/>
    <w:rsid w:val="00355100"/>
    <w:rsid w:val="003571D1"/>
    <w:rsid w:val="00382634"/>
    <w:rsid w:val="00387C7D"/>
    <w:rsid w:val="003B355A"/>
    <w:rsid w:val="003E78C2"/>
    <w:rsid w:val="003F483A"/>
    <w:rsid w:val="00401C5D"/>
    <w:rsid w:val="00401FA3"/>
    <w:rsid w:val="00415F09"/>
    <w:rsid w:val="00416B6D"/>
    <w:rsid w:val="00421BC1"/>
    <w:rsid w:val="00426403"/>
    <w:rsid w:val="00494021"/>
    <w:rsid w:val="004975A1"/>
    <w:rsid w:val="004C37B7"/>
    <w:rsid w:val="0050239C"/>
    <w:rsid w:val="00505EFE"/>
    <w:rsid w:val="00512529"/>
    <w:rsid w:val="005201A3"/>
    <w:rsid w:val="0052314F"/>
    <w:rsid w:val="005327AA"/>
    <w:rsid w:val="00542813"/>
    <w:rsid w:val="005A6F1F"/>
    <w:rsid w:val="005B0F3A"/>
    <w:rsid w:val="005D3852"/>
    <w:rsid w:val="00622F63"/>
    <w:rsid w:val="0062527F"/>
    <w:rsid w:val="0062628C"/>
    <w:rsid w:val="006263A1"/>
    <w:rsid w:val="00637B89"/>
    <w:rsid w:val="00637E24"/>
    <w:rsid w:val="0064412B"/>
    <w:rsid w:val="00662B3A"/>
    <w:rsid w:val="00673C7A"/>
    <w:rsid w:val="00695516"/>
    <w:rsid w:val="006A3107"/>
    <w:rsid w:val="006E32DF"/>
    <w:rsid w:val="006F32CE"/>
    <w:rsid w:val="00700E6A"/>
    <w:rsid w:val="00762B12"/>
    <w:rsid w:val="00762EA7"/>
    <w:rsid w:val="007663D4"/>
    <w:rsid w:val="00780B34"/>
    <w:rsid w:val="007C465D"/>
    <w:rsid w:val="007E0330"/>
    <w:rsid w:val="007F5C44"/>
    <w:rsid w:val="00802A6E"/>
    <w:rsid w:val="008062D4"/>
    <w:rsid w:val="0080764A"/>
    <w:rsid w:val="008117B5"/>
    <w:rsid w:val="008122B7"/>
    <w:rsid w:val="00852704"/>
    <w:rsid w:val="0086386A"/>
    <w:rsid w:val="00877B51"/>
    <w:rsid w:val="008A3974"/>
    <w:rsid w:val="008A485B"/>
    <w:rsid w:val="0091774F"/>
    <w:rsid w:val="00927352"/>
    <w:rsid w:val="00937C49"/>
    <w:rsid w:val="0094076B"/>
    <w:rsid w:val="00943B2F"/>
    <w:rsid w:val="00962EC0"/>
    <w:rsid w:val="0096438F"/>
    <w:rsid w:val="00975B3A"/>
    <w:rsid w:val="00976989"/>
    <w:rsid w:val="00981187"/>
    <w:rsid w:val="00987AC2"/>
    <w:rsid w:val="0099020E"/>
    <w:rsid w:val="009919C9"/>
    <w:rsid w:val="009B0218"/>
    <w:rsid w:val="009B1CA5"/>
    <w:rsid w:val="009B5AB5"/>
    <w:rsid w:val="009B6B6E"/>
    <w:rsid w:val="009C7279"/>
    <w:rsid w:val="009E3ABC"/>
    <w:rsid w:val="00A04D8A"/>
    <w:rsid w:val="00A064DE"/>
    <w:rsid w:val="00A157D1"/>
    <w:rsid w:val="00A320E2"/>
    <w:rsid w:val="00A55517"/>
    <w:rsid w:val="00A7081D"/>
    <w:rsid w:val="00A83248"/>
    <w:rsid w:val="00AA1CA4"/>
    <w:rsid w:val="00AA5195"/>
    <w:rsid w:val="00AC2A3F"/>
    <w:rsid w:val="00AE02F7"/>
    <w:rsid w:val="00AF06B3"/>
    <w:rsid w:val="00B06C3C"/>
    <w:rsid w:val="00B11E9D"/>
    <w:rsid w:val="00B20706"/>
    <w:rsid w:val="00B619C5"/>
    <w:rsid w:val="00B64E22"/>
    <w:rsid w:val="00B804BE"/>
    <w:rsid w:val="00B81420"/>
    <w:rsid w:val="00B878DE"/>
    <w:rsid w:val="00BA0F59"/>
    <w:rsid w:val="00BD3CB0"/>
    <w:rsid w:val="00BD3D52"/>
    <w:rsid w:val="00BF4E48"/>
    <w:rsid w:val="00C0054B"/>
    <w:rsid w:val="00C07C0E"/>
    <w:rsid w:val="00C20D04"/>
    <w:rsid w:val="00C30F34"/>
    <w:rsid w:val="00C360AD"/>
    <w:rsid w:val="00C41C8D"/>
    <w:rsid w:val="00C45475"/>
    <w:rsid w:val="00C5694A"/>
    <w:rsid w:val="00C6061C"/>
    <w:rsid w:val="00C84E66"/>
    <w:rsid w:val="00C86542"/>
    <w:rsid w:val="00C867D2"/>
    <w:rsid w:val="00C91A89"/>
    <w:rsid w:val="00C92CC3"/>
    <w:rsid w:val="00C938F4"/>
    <w:rsid w:val="00C97D56"/>
    <w:rsid w:val="00CB0930"/>
    <w:rsid w:val="00CC5A1F"/>
    <w:rsid w:val="00CC6973"/>
    <w:rsid w:val="00CD13EF"/>
    <w:rsid w:val="00CD4828"/>
    <w:rsid w:val="00CE2290"/>
    <w:rsid w:val="00CE468B"/>
    <w:rsid w:val="00CE77AA"/>
    <w:rsid w:val="00CF0065"/>
    <w:rsid w:val="00CF335C"/>
    <w:rsid w:val="00D2624E"/>
    <w:rsid w:val="00D90613"/>
    <w:rsid w:val="00D9543F"/>
    <w:rsid w:val="00DA2F41"/>
    <w:rsid w:val="00DB2FEC"/>
    <w:rsid w:val="00DB5D9C"/>
    <w:rsid w:val="00DC5B57"/>
    <w:rsid w:val="00DD218D"/>
    <w:rsid w:val="00DD67D9"/>
    <w:rsid w:val="00DE362F"/>
    <w:rsid w:val="00DF22B1"/>
    <w:rsid w:val="00E03048"/>
    <w:rsid w:val="00E17768"/>
    <w:rsid w:val="00E32A04"/>
    <w:rsid w:val="00E40B15"/>
    <w:rsid w:val="00E4494F"/>
    <w:rsid w:val="00E724FB"/>
    <w:rsid w:val="00E92FA2"/>
    <w:rsid w:val="00E95D66"/>
    <w:rsid w:val="00EC365F"/>
    <w:rsid w:val="00ED1693"/>
    <w:rsid w:val="00EE4C7A"/>
    <w:rsid w:val="00EF3F91"/>
    <w:rsid w:val="00F223AF"/>
    <w:rsid w:val="00F22CB3"/>
    <w:rsid w:val="00F35390"/>
    <w:rsid w:val="00F86321"/>
    <w:rsid w:val="00F94733"/>
    <w:rsid w:val="00F9754E"/>
    <w:rsid w:val="00FD189B"/>
    <w:rsid w:val="00FF28A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85430C"/>
  <w15:chartTrackingRefBased/>
  <w15:docId w15:val="{9F50ACA5-99A8-8A4C-AC1B-85FE4922F1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92CC3"/>
    <w:pPr>
      <w:spacing w:after="160" w:line="360" w:lineRule="auto"/>
      <w:jc w:val="both"/>
    </w:pPr>
    <w:rPr>
      <w:sz w:val="22"/>
      <w:szCs w:val="22"/>
      <w:lang w:val="ro-RO"/>
    </w:rPr>
  </w:style>
  <w:style w:type="paragraph" w:styleId="Heading1">
    <w:name w:val="heading 1"/>
    <w:basedOn w:val="Normal"/>
    <w:next w:val="Normal"/>
    <w:link w:val="Heading1Char"/>
    <w:uiPriority w:val="9"/>
    <w:qFormat/>
    <w:rsid w:val="000210E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8324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C92CC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0210EB"/>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C92CC3"/>
    <w:rPr>
      <w:rFonts w:asciiTheme="majorHAnsi" w:eastAsiaTheme="majorEastAsia" w:hAnsiTheme="majorHAnsi" w:cstheme="majorBidi"/>
      <w:color w:val="1F3763" w:themeColor="accent1" w:themeShade="7F"/>
      <w:lang w:val="ro-RO"/>
    </w:rPr>
  </w:style>
  <w:style w:type="paragraph" w:styleId="BodyText">
    <w:name w:val="Body Text"/>
    <w:basedOn w:val="Normal"/>
    <w:link w:val="BodyTextChar"/>
    <w:uiPriority w:val="1"/>
    <w:qFormat/>
    <w:rsid w:val="00C92CC3"/>
    <w:pPr>
      <w:widowControl w:val="0"/>
      <w:autoSpaceDE w:val="0"/>
      <w:autoSpaceDN w:val="0"/>
      <w:spacing w:after="0" w:line="240" w:lineRule="auto"/>
      <w:jc w:val="left"/>
    </w:pPr>
    <w:rPr>
      <w:rFonts w:ascii="Times New Roman" w:eastAsia="Times New Roman" w:hAnsi="Times New Roman" w:cs="Times New Roman"/>
      <w:sz w:val="20"/>
      <w:szCs w:val="20"/>
    </w:rPr>
  </w:style>
  <w:style w:type="character" w:customStyle="1" w:styleId="BodyTextChar">
    <w:name w:val="Body Text Char"/>
    <w:basedOn w:val="DefaultParagraphFont"/>
    <w:link w:val="BodyText"/>
    <w:uiPriority w:val="1"/>
    <w:rsid w:val="00C92CC3"/>
    <w:rPr>
      <w:rFonts w:ascii="Times New Roman" w:eastAsia="Times New Roman" w:hAnsi="Times New Roman" w:cs="Times New Roman"/>
      <w:sz w:val="20"/>
      <w:szCs w:val="20"/>
      <w:lang w:val="ro-RO"/>
    </w:rPr>
  </w:style>
  <w:style w:type="character" w:customStyle="1" w:styleId="Heading1Char">
    <w:name w:val="Heading 1 Char"/>
    <w:basedOn w:val="DefaultParagraphFont"/>
    <w:link w:val="Heading1"/>
    <w:uiPriority w:val="9"/>
    <w:rsid w:val="000210EB"/>
    <w:rPr>
      <w:rFonts w:asciiTheme="majorHAnsi" w:eastAsiaTheme="majorEastAsia" w:hAnsiTheme="majorHAnsi" w:cstheme="majorBidi"/>
      <w:color w:val="2F5496" w:themeColor="accent1" w:themeShade="BF"/>
      <w:sz w:val="32"/>
      <w:szCs w:val="32"/>
      <w:lang w:val="ro-RO"/>
    </w:rPr>
  </w:style>
  <w:style w:type="character" w:customStyle="1" w:styleId="Heading4Char">
    <w:name w:val="Heading 4 Char"/>
    <w:basedOn w:val="DefaultParagraphFont"/>
    <w:link w:val="Heading4"/>
    <w:uiPriority w:val="9"/>
    <w:semiHidden/>
    <w:rsid w:val="000210EB"/>
    <w:rPr>
      <w:rFonts w:asciiTheme="majorHAnsi" w:eastAsiaTheme="majorEastAsia" w:hAnsiTheme="majorHAnsi" w:cstheme="majorBidi"/>
      <w:i/>
      <w:iCs/>
      <w:color w:val="2F5496" w:themeColor="accent1" w:themeShade="BF"/>
      <w:sz w:val="22"/>
      <w:szCs w:val="22"/>
      <w:lang w:val="ro-RO"/>
    </w:rPr>
  </w:style>
  <w:style w:type="paragraph" w:styleId="TOCHeading">
    <w:name w:val="TOC Heading"/>
    <w:basedOn w:val="Heading1"/>
    <w:next w:val="Normal"/>
    <w:uiPriority w:val="39"/>
    <w:unhideWhenUsed/>
    <w:qFormat/>
    <w:rsid w:val="000210EB"/>
    <w:pPr>
      <w:spacing w:line="259" w:lineRule="auto"/>
      <w:jc w:val="left"/>
      <w:outlineLvl w:val="9"/>
    </w:pPr>
    <w:rPr>
      <w:lang w:val="en-US"/>
    </w:rPr>
  </w:style>
  <w:style w:type="paragraph" w:styleId="TOC2">
    <w:name w:val="toc 2"/>
    <w:basedOn w:val="Normal"/>
    <w:next w:val="Normal"/>
    <w:autoRedefine/>
    <w:uiPriority w:val="39"/>
    <w:unhideWhenUsed/>
    <w:rsid w:val="000210EB"/>
    <w:pPr>
      <w:spacing w:after="100" w:line="259" w:lineRule="auto"/>
      <w:ind w:left="220"/>
      <w:jc w:val="left"/>
    </w:pPr>
    <w:rPr>
      <w:rFonts w:eastAsiaTheme="minorEastAsia" w:cs="Times New Roman"/>
      <w:lang w:val="en-US"/>
    </w:rPr>
  </w:style>
  <w:style w:type="paragraph" w:styleId="TOC1">
    <w:name w:val="toc 1"/>
    <w:basedOn w:val="Normal"/>
    <w:next w:val="Normal"/>
    <w:autoRedefine/>
    <w:uiPriority w:val="39"/>
    <w:unhideWhenUsed/>
    <w:rsid w:val="000210EB"/>
    <w:pPr>
      <w:spacing w:after="100" w:line="259" w:lineRule="auto"/>
      <w:jc w:val="left"/>
    </w:pPr>
    <w:rPr>
      <w:rFonts w:eastAsiaTheme="minorEastAsia" w:cs="Times New Roman"/>
      <w:lang w:val="en-US"/>
    </w:rPr>
  </w:style>
  <w:style w:type="paragraph" w:styleId="TOC3">
    <w:name w:val="toc 3"/>
    <w:basedOn w:val="Normal"/>
    <w:next w:val="Normal"/>
    <w:autoRedefine/>
    <w:uiPriority w:val="39"/>
    <w:unhideWhenUsed/>
    <w:rsid w:val="00F94733"/>
    <w:pPr>
      <w:tabs>
        <w:tab w:val="right" w:leader="dot" w:pos="9060"/>
      </w:tabs>
      <w:spacing w:after="100" w:line="259" w:lineRule="auto"/>
      <w:ind w:left="440"/>
      <w:jc w:val="left"/>
    </w:pPr>
    <w:rPr>
      <w:rFonts w:eastAsiaTheme="minorEastAsia" w:cs="Times New Roman"/>
      <w:lang w:val="en-US"/>
    </w:rPr>
  </w:style>
  <w:style w:type="character" w:styleId="Hyperlink">
    <w:name w:val="Hyperlink"/>
    <w:basedOn w:val="DefaultParagraphFont"/>
    <w:uiPriority w:val="99"/>
    <w:unhideWhenUsed/>
    <w:rsid w:val="000210EB"/>
    <w:rPr>
      <w:color w:val="0563C1" w:themeColor="hyperlink"/>
      <w:u w:val="single"/>
    </w:rPr>
  </w:style>
  <w:style w:type="character" w:customStyle="1" w:styleId="Heading2Char">
    <w:name w:val="Heading 2 Char"/>
    <w:basedOn w:val="DefaultParagraphFont"/>
    <w:link w:val="Heading2"/>
    <w:uiPriority w:val="9"/>
    <w:rsid w:val="00A83248"/>
    <w:rPr>
      <w:rFonts w:asciiTheme="majorHAnsi" w:eastAsiaTheme="majorEastAsia" w:hAnsiTheme="majorHAnsi" w:cstheme="majorBidi"/>
      <w:color w:val="2F5496" w:themeColor="accent1" w:themeShade="BF"/>
      <w:sz w:val="26"/>
      <w:szCs w:val="26"/>
      <w:lang w:val="ro-RO"/>
    </w:rPr>
  </w:style>
  <w:style w:type="paragraph" w:styleId="ListParagraph">
    <w:name w:val="List Paragraph"/>
    <w:basedOn w:val="Normal"/>
    <w:uiPriority w:val="34"/>
    <w:qFormat/>
    <w:rsid w:val="00A83248"/>
    <w:pPr>
      <w:ind w:left="720"/>
      <w:contextualSpacing/>
    </w:pPr>
  </w:style>
  <w:style w:type="paragraph" w:styleId="Caption">
    <w:name w:val="caption"/>
    <w:basedOn w:val="Normal"/>
    <w:next w:val="Normal"/>
    <w:uiPriority w:val="35"/>
    <w:unhideWhenUsed/>
    <w:qFormat/>
    <w:rsid w:val="00A83248"/>
    <w:pPr>
      <w:spacing w:after="200" w:line="240" w:lineRule="auto"/>
    </w:pPr>
    <w:rPr>
      <w:i/>
      <w:iCs/>
      <w:color w:val="44546A" w:themeColor="text2"/>
      <w:sz w:val="18"/>
      <w:szCs w:val="18"/>
    </w:rPr>
  </w:style>
  <w:style w:type="character" w:styleId="FollowedHyperlink">
    <w:name w:val="FollowedHyperlink"/>
    <w:basedOn w:val="DefaultParagraphFont"/>
    <w:uiPriority w:val="99"/>
    <w:semiHidden/>
    <w:unhideWhenUsed/>
    <w:rsid w:val="00A83248"/>
    <w:rPr>
      <w:color w:val="954F72" w:themeColor="followedHyperlink"/>
      <w:u w:val="single"/>
    </w:rPr>
  </w:style>
  <w:style w:type="table" w:styleId="TableGrid">
    <w:name w:val="Table Grid"/>
    <w:basedOn w:val="TableNormal"/>
    <w:uiPriority w:val="39"/>
    <w:rsid w:val="00401FA3"/>
    <w:rPr>
      <w:sz w:val="22"/>
      <w:szCs w:val="22"/>
      <w:lang w:val="ro-RO"/>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5">
    <w:name w:val="Plain Table 5"/>
    <w:basedOn w:val="TableNormal"/>
    <w:uiPriority w:val="45"/>
    <w:rsid w:val="00401FA3"/>
    <w:rPr>
      <w:sz w:val="22"/>
      <w:szCs w:val="22"/>
      <w:lang w:val="ro-RO"/>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6Colorful-Accent3">
    <w:name w:val="Grid Table 6 Colorful Accent 3"/>
    <w:basedOn w:val="TableNormal"/>
    <w:uiPriority w:val="51"/>
    <w:rsid w:val="00401FA3"/>
    <w:rPr>
      <w:color w:val="7B7B7B" w:themeColor="accent3" w:themeShade="BF"/>
      <w:sz w:val="22"/>
      <w:szCs w:val="22"/>
      <w:lang w:val="ro-RO"/>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4-Accent3">
    <w:name w:val="Grid Table 4 Accent 3"/>
    <w:basedOn w:val="TableNormal"/>
    <w:uiPriority w:val="49"/>
    <w:rsid w:val="00401FA3"/>
    <w:rPr>
      <w:sz w:val="22"/>
      <w:szCs w:val="22"/>
      <w:lang w:val="ro-RO"/>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Bibliography">
    <w:name w:val="Bibliography"/>
    <w:basedOn w:val="Normal"/>
    <w:next w:val="Normal"/>
    <w:uiPriority w:val="37"/>
    <w:unhideWhenUsed/>
    <w:rsid w:val="00401FA3"/>
  </w:style>
  <w:style w:type="paragraph" w:styleId="HTMLPreformatted">
    <w:name w:val="HTML Preformatted"/>
    <w:basedOn w:val="Normal"/>
    <w:link w:val="HTMLPreformattedChar"/>
    <w:uiPriority w:val="99"/>
    <w:unhideWhenUsed/>
    <w:rsid w:val="00401F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rsid w:val="00401FA3"/>
    <w:rPr>
      <w:rFonts w:ascii="Courier New" w:eastAsia="Times New Roman" w:hAnsi="Courier New" w:cs="Courier New"/>
      <w:sz w:val="20"/>
      <w:szCs w:val="20"/>
      <w:lang w:eastAsia="en-GB"/>
    </w:rPr>
  </w:style>
  <w:style w:type="paragraph" w:styleId="Footer">
    <w:name w:val="footer"/>
    <w:basedOn w:val="Normal"/>
    <w:link w:val="FooterChar"/>
    <w:uiPriority w:val="99"/>
    <w:unhideWhenUsed/>
    <w:rsid w:val="001252DF"/>
    <w:pPr>
      <w:tabs>
        <w:tab w:val="center" w:pos="4513"/>
        <w:tab w:val="right" w:pos="9026"/>
      </w:tabs>
      <w:spacing w:after="0" w:line="240" w:lineRule="auto"/>
    </w:pPr>
  </w:style>
  <w:style w:type="character" w:customStyle="1" w:styleId="FooterChar">
    <w:name w:val="Footer Char"/>
    <w:basedOn w:val="DefaultParagraphFont"/>
    <w:link w:val="Footer"/>
    <w:uiPriority w:val="99"/>
    <w:rsid w:val="001252DF"/>
    <w:rPr>
      <w:sz w:val="22"/>
      <w:szCs w:val="22"/>
      <w:lang w:val="ro-RO"/>
    </w:rPr>
  </w:style>
  <w:style w:type="character" w:styleId="PageNumber">
    <w:name w:val="page number"/>
    <w:basedOn w:val="DefaultParagraphFont"/>
    <w:uiPriority w:val="99"/>
    <w:semiHidden/>
    <w:unhideWhenUsed/>
    <w:rsid w:val="001252DF"/>
  </w:style>
  <w:style w:type="paragraph" w:styleId="Header">
    <w:name w:val="header"/>
    <w:basedOn w:val="Normal"/>
    <w:link w:val="HeaderChar"/>
    <w:uiPriority w:val="99"/>
    <w:unhideWhenUsed/>
    <w:rsid w:val="001252DF"/>
    <w:pPr>
      <w:tabs>
        <w:tab w:val="center" w:pos="4513"/>
        <w:tab w:val="right" w:pos="9026"/>
      </w:tabs>
      <w:spacing w:after="0" w:line="240" w:lineRule="auto"/>
    </w:pPr>
  </w:style>
  <w:style w:type="character" w:customStyle="1" w:styleId="HeaderChar">
    <w:name w:val="Header Char"/>
    <w:basedOn w:val="DefaultParagraphFont"/>
    <w:link w:val="Header"/>
    <w:uiPriority w:val="99"/>
    <w:rsid w:val="001252DF"/>
    <w:rPr>
      <w:sz w:val="22"/>
      <w:szCs w:val="22"/>
      <w:lang w:val="ro-RO"/>
    </w:rPr>
  </w:style>
  <w:style w:type="paragraph" w:styleId="Revision">
    <w:name w:val="Revision"/>
    <w:hidden/>
    <w:uiPriority w:val="99"/>
    <w:semiHidden/>
    <w:rsid w:val="009B0218"/>
    <w:rPr>
      <w:sz w:val="22"/>
      <w:szCs w:val="22"/>
      <w:lang w:val="ro-RO"/>
    </w:rPr>
  </w:style>
  <w:style w:type="character" w:styleId="CommentReference">
    <w:name w:val="annotation reference"/>
    <w:basedOn w:val="DefaultParagraphFont"/>
    <w:uiPriority w:val="99"/>
    <w:semiHidden/>
    <w:unhideWhenUsed/>
    <w:rsid w:val="00350ECA"/>
    <w:rPr>
      <w:sz w:val="16"/>
      <w:szCs w:val="16"/>
    </w:rPr>
  </w:style>
  <w:style w:type="paragraph" w:styleId="CommentText">
    <w:name w:val="annotation text"/>
    <w:basedOn w:val="Normal"/>
    <w:link w:val="CommentTextChar"/>
    <w:uiPriority w:val="99"/>
    <w:unhideWhenUsed/>
    <w:rsid w:val="00350ECA"/>
    <w:pPr>
      <w:spacing w:line="240" w:lineRule="auto"/>
    </w:pPr>
    <w:rPr>
      <w:sz w:val="20"/>
      <w:szCs w:val="20"/>
    </w:rPr>
  </w:style>
  <w:style w:type="character" w:customStyle="1" w:styleId="CommentTextChar">
    <w:name w:val="Comment Text Char"/>
    <w:basedOn w:val="DefaultParagraphFont"/>
    <w:link w:val="CommentText"/>
    <w:uiPriority w:val="99"/>
    <w:rsid w:val="00350ECA"/>
    <w:rPr>
      <w:sz w:val="20"/>
      <w:szCs w:val="20"/>
      <w:lang w:val="ro-RO"/>
    </w:rPr>
  </w:style>
  <w:style w:type="paragraph" w:styleId="CommentSubject">
    <w:name w:val="annotation subject"/>
    <w:basedOn w:val="CommentText"/>
    <w:next w:val="CommentText"/>
    <w:link w:val="CommentSubjectChar"/>
    <w:uiPriority w:val="99"/>
    <w:semiHidden/>
    <w:unhideWhenUsed/>
    <w:rsid w:val="00350ECA"/>
    <w:rPr>
      <w:b/>
      <w:bCs/>
    </w:rPr>
  </w:style>
  <w:style w:type="character" w:customStyle="1" w:styleId="CommentSubjectChar">
    <w:name w:val="Comment Subject Char"/>
    <w:basedOn w:val="CommentTextChar"/>
    <w:link w:val="CommentSubject"/>
    <w:uiPriority w:val="99"/>
    <w:semiHidden/>
    <w:rsid w:val="00350ECA"/>
    <w:rPr>
      <w:b/>
      <w:bCs/>
      <w:sz w:val="20"/>
      <w:szCs w:val="20"/>
      <w:lang w:val="ro-R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647982">
      <w:bodyDiv w:val="1"/>
      <w:marLeft w:val="0"/>
      <w:marRight w:val="0"/>
      <w:marTop w:val="0"/>
      <w:marBottom w:val="0"/>
      <w:divBdr>
        <w:top w:val="none" w:sz="0" w:space="0" w:color="auto"/>
        <w:left w:val="none" w:sz="0" w:space="0" w:color="auto"/>
        <w:bottom w:val="none" w:sz="0" w:space="0" w:color="auto"/>
        <w:right w:val="none" w:sz="0" w:space="0" w:color="auto"/>
      </w:divBdr>
    </w:div>
    <w:div w:id="42952424">
      <w:bodyDiv w:val="1"/>
      <w:marLeft w:val="0"/>
      <w:marRight w:val="0"/>
      <w:marTop w:val="0"/>
      <w:marBottom w:val="0"/>
      <w:divBdr>
        <w:top w:val="none" w:sz="0" w:space="0" w:color="auto"/>
        <w:left w:val="none" w:sz="0" w:space="0" w:color="auto"/>
        <w:bottom w:val="none" w:sz="0" w:space="0" w:color="auto"/>
        <w:right w:val="none" w:sz="0" w:space="0" w:color="auto"/>
      </w:divBdr>
    </w:div>
    <w:div w:id="51586926">
      <w:bodyDiv w:val="1"/>
      <w:marLeft w:val="0"/>
      <w:marRight w:val="0"/>
      <w:marTop w:val="0"/>
      <w:marBottom w:val="0"/>
      <w:divBdr>
        <w:top w:val="none" w:sz="0" w:space="0" w:color="auto"/>
        <w:left w:val="none" w:sz="0" w:space="0" w:color="auto"/>
        <w:bottom w:val="none" w:sz="0" w:space="0" w:color="auto"/>
        <w:right w:val="none" w:sz="0" w:space="0" w:color="auto"/>
      </w:divBdr>
    </w:div>
    <w:div w:id="58983432">
      <w:bodyDiv w:val="1"/>
      <w:marLeft w:val="0"/>
      <w:marRight w:val="0"/>
      <w:marTop w:val="0"/>
      <w:marBottom w:val="0"/>
      <w:divBdr>
        <w:top w:val="none" w:sz="0" w:space="0" w:color="auto"/>
        <w:left w:val="none" w:sz="0" w:space="0" w:color="auto"/>
        <w:bottom w:val="none" w:sz="0" w:space="0" w:color="auto"/>
        <w:right w:val="none" w:sz="0" w:space="0" w:color="auto"/>
      </w:divBdr>
    </w:div>
    <w:div w:id="67464614">
      <w:bodyDiv w:val="1"/>
      <w:marLeft w:val="0"/>
      <w:marRight w:val="0"/>
      <w:marTop w:val="0"/>
      <w:marBottom w:val="0"/>
      <w:divBdr>
        <w:top w:val="none" w:sz="0" w:space="0" w:color="auto"/>
        <w:left w:val="none" w:sz="0" w:space="0" w:color="auto"/>
        <w:bottom w:val="none" w:sz="0" w:space="0" w:color="auto"/>
        <w:right w:val="none" w:sz="0" w:space="0" w:color="auto"/>
      </w:divBdr>
    </w:div>
    <w:div w:id="74984608">
      <w:bodyDiv w:val="1"/>
      <w:marLeft w:val="0"/>
      <w:marRight w:val="0"/>
      <w:marTop w:val="0"/>
      <w:marBottom w:val="0"/>
      <w:divBdr>
        <w:top w:val="none" w:sz="0" w:space="0" w:color="auto"/>
        <w:left w:val="none" w:sz="0" w:space="0" w:color="auto"/>
        <w:bottom w:val="none" w:sz="0" w:space="0" w:color="auto"/>
        <w:right w:val="none" w:sz="0" w:space="0" w:color="auto"/>
      </w:divBdr>
    </w:div>
    <w:div w:id="76946251">
      <w:bodyDiv w:val="1"/>
      <w:marLeft w:val="0"/>
      <w:marRight w:val="0"/>
      <w:marTop w:val="0"/>
      <w:marBottom w:val="0"/>
      <w:divBdr>
        <w:top w:val="none" w:sz="0" w:space="0" w:color="auto"/>
        <w:left w:val="none" w:sz="0" w:space="0" w:color="auto"/>
        <w:bottom w:val="none" w:sz="0" w:space="0" w:color="auto"/>
        <w:right w:val="none" w:sz="0" w:space="0" w:color="auto"/>
      </w:divBdr>
    </w:div>
    <w:div w:id="93984871">
      <w:bodyDiv w:val="1"/>
      <w:marLeft w:val="0"/>
      <w:marRight w:val="0"/>
      <w:marTop w:val="0"/>
      <w:marBottom w:val="0"/>
      <w:divBdr>
        <w:top w:val="none" w:sz="0" w:space="0" w:color="auto"/>
        <w:left w:val="none" w:sz="0" w:space="0" w:color="auto"/>
        <w:bottom w:val="none" w:sz="0" w:space="0" w:color="auto"/>
        <w:right w:val="none" w:sz="0" w:space="0" w:color="auto"/>
      </w:divBdr>
    </w:div>
    <w:div w:id="114033094">
      <w:bodyDiv w:val="1"/>
      <w:marLeft w:val="0"/>
      <w:marRight w:val="0"/>
      <w:marTop w:val="0"/>
      <w:marBottom w:val="0"/>
      <w:divBdr>
        <w:top w:val="none" w:sz="0" w:space="0" w:color="auto"/>
        <w:left w:val="none" w:sz="0" w:space="0" w:color="auto"/>
        <w:bottom w:val="none" w:sz="0" w:space="0" w:color="auto"/>
        <w:right w:val="none" w:sz="0" w:space="0" w:color="auto"/>
      </w:divBdr>
    </w:div>
    <w:div w:id="120274193">
      <w:bodyDiv w:val="1"/>
      <w:marLeft w:val="0"/>
      <w:marRight w:val="0"/>
      <w:marTop w:val="0"/>
      <w:marBottom w:val="0"/>
      <w:divBdr>
        <w:top w:val="none" w:sz="0" w:space="0" w:color="auto"/>
        <w:left w:val="none" w:sz="0" w:space="0" w:color="auto"/>
        <w:bottom w:val="none" w:sz="0" w:space="0" w:color="auto"/>
        <w:right w:val="none" w:sz="0" w:space="0" w:color="auto"/>
      </w:divBdr>
    </w:div>
    <w:div w:id="128282510">
      <w:bodyDiv w:val="1"/>
      <w:marLeft w:val="0"/>
      <w:marRight w:val="0"/>
      <w:marTop w:val="0"/>
      <w:marBottom w:val="0"/>
      <w:divBdr>
        <w:top w:val="none" w:sz="0" w:space="0" w:color="auto"/>
        <w:left w:val="none" w:sz="0" w:space="0" w:color="auto"/>
        <w:bottom w:val="none" w:sz="0" w:space="0" w:color="auto"/>
        <w:right w:val="none" w:sz="0" w:space="0" w:color="auto"/>
      </w:divBdr>
    </w:div>
    <w:div w:id="140974059">
      <w:bodyDiv w:val="1"/>
      <w:marLeft w:val="0"/>
      <w:marRight w:val="0"/>
      <w:marTop w:val="0"/>
      <w:marBottom w:val="0"/>
      <w:divBdr>
        <w:top w:val="none" w:sz="0" w:space="0" w:color="auto"/>
        <w:left w:val="none" w:sz="0" w:space="0" w:color="auto"/>
        <w:bottom w:val="none" w:sz="0" w:space="0" w:color="auto"/>
        <w:right w:val="none" w:sz="0" w:space="0" w:color="auto"/>
      </w:divBdr>
    </w:div>
    <w:div w:id="147403465">
      <w:bodyDiv w:val="1"/>
      <w:marLeft w:val="0"/>
      <w:marRight w:val="0"/>
      <w:marTop w:val="0"/>
      <w:marBottom w:val="0"/>
      <w:divBdr>
        <w:top w:val="none" w:sz="0" w:space="0" w:color="auto"/>
        <w:left w:val="none" w:sz="0" w:space="0" w:color="auto"/>
        <w:bottom w:val="none" w:sz="0" w:space="0" w:color="auto"/>
        <w:right w:val="none" w:sz="0" w:space="0" w:color="auto"/>
      </w:divBdr>
    </w:div>
    <w:div w:id="154152245">
      <w:bodyDiv w:val="1"/>
      <w:marLeft w:val="0"/>
      <w:marRight w:val="0"/>
      <w:marTop w:val="0"/>
      <w:marBottom w:val="0"/>
      <w:divBdr>
        <w:top w:val="none" w:sz="0" w:space="0" w:color="auto"/>
        <w:left w:val="none" w:sz="0" w:space="0" w:color="auto"/>
        <w:bottom w:val="none" w:sz="0" w:space="0" w:color="auto"/>
        <w:right w:val="none" w:sz="0" w:space="0" w:color="auto"/>
      </w:divBdr>
    </w:div>
    <w:div w:id="154494396">
      <w:bodyDiv w:val="1"/>
      <w:marLeft w:val="0"/>
      <w:marRight w:val="0"/>
      <w:marTop w:val="0"/>
      <w:marBottom w:val="0"/>
      <w:divBdr>
        <w:top w:val="none" w:sz="0" w:space="0" w:color="auto"/>
        <w:left w:val="none" w:sz="0" w:space="0" w:color="auto"/>
        <w:bottom w:val="none" w:sz="0" w:space="0" w:color="auto"/>
        <w:right w:val="none" w:sz="0" w:space="0" w:color="auto"/>
      </w:divBdr>
    </w:div>
    <w:div w:id="159736805">
      <w:bodyDiv w:val="1"/>
      <w:marLeft w:val="0"/>
      <w:marRight w:val="0"/>
      <w:marTop w:val="0"/>
      <w:marBottom w:val="0"/>
      <w:divBdr>
        <w:top w:val="none" w:sz="0" w:space="0" w:color="auto"/>
        <w:left w:val="none" w:sz="0" w:space="0" w:color="auto"/>
        <w:bottom w:val="none" w:sz="0" w:space="0" w:color="auto"/>
        <w:right w:val="none" w:sz="0" w:space="0" w:color="auto"/>
      </w:divBdr>
    </w:div>
    <w:div w:id="171259091">
      <w:bodyDiv w:val="1"/>
      <w:marLeft w:val="0"/>
      <w:marRight w:val="0"/>
      <w:marTop w:val="0"/>
      <w:marBottom w:val="0"/>
      <w:divBdr>
        <w:top w:val="none" w:sz="0" w:space="0" w:color="auto"/>
        <w:left w:val="none" w:sz="0" w:space="0" w:color="auto"/>
        <w:bottom w:val="none" w:sz="0" w:space="0" w:color="auto"/>
        <w:right w:val="none" w:sz="0" w:space="0" w:color="auto"/>
      </w:divBdr>
    </w:div>
    <w:div w:id="177159346">
      <w:bodyDiv w:val="1"/>
      <w:marLeft w:val="0"/>
      <w:marRight w:val="0"/>
      <w:marTop w:val="0"/>
      <w:marBottom w:val="0"/>
      <w:divBdr>
        <w:top w:val="none" w:sz="0" w:space="0" w:color="auto"/>
        <w:left w:val="none" w:sz="0" w:space="0" w:color="auto"/>
        <w:bottom w:val="none" w:sz="0" w:space="0" w:color="auto"/>
        <w:right w:val="none" w:sz="0" w:space="0" w:color="auto"/>
      </w:divBdr>
    </w:div>
    <w:div w:id="195043061">
      <w:bodyDiv w:val="1"/>
      <w:marLeft w:val="0"/>
      <w:marRight w:val="0"/>
      <w:marTop w:val="0"/>
      <w:marBottom w:val="0"/>
      <w:divBdr>
        <w:top w:val="none" w:sz="0" w:space="0" w:color="auto"/>
        <w:left w:val="none" w:sz="0" w:space="0" w:color="auto"/>
        <w:bottom w:val="none" w:sz="0" w:space="0" w:color="auto"/>
        <w:right w:val="none" w:sz="0" w:space="0" w:color="auto"/>
      </w:divBdr>
    </w:div>
    <w:div w:id="197088412">
      <w:bodyDiv w:val="1"/>
      <w:marLeft w:val="0"/>
      <w:marRight w:val="0"/>
      <w:marTop w:val="0"/>
      <w:marBottom w:val="0"/>
      <w:divBdr>
        <w:top w:val="none" w:sz="0" w:space="0" w:color="auto"/>
        <w:left w:val="none" w:sz="0" w:space="0" w:color="auto"/>
        <w:bottom w:val="none" w:sz="0" w:space="0" w:color="auto"/>
        <w:right w:val="none" w:sz="0" w:space="0" w:color="auto"/>
      </w:divBdr>
    </w:div>
    <w:div w:id="206645965">
      <w:bodyDiv w:val="1"/>
      <w:marLeft w:val="0"/>
      <w:marRight w:val="0"/>
      <w:marTop w:val="0"/>
      <w:marBottom w:val="0"/>
      <w:divBdr>
        <w:top w:val="none" w:sz="0" w:space="0" w:color="auto"/>
        <w:left w:val="none" w:sz="0" w:space="0" w:color="auto"/>
        <w:bottom w:val="none" w:sz="0" w:space="0" w:color="auto"/>
        <w:right w:val="none" w:sz="0" w:space="0" w:color="auto"/>
      </w:divBdr>
    </w:div>
    <w:div w:id="208108842">
      <w:bodyDiv w:val="1"/>
      <w:marLeft w:val="0"/>
      <w:marRight w:val="0"/>
      <w:marTop w:val="0"/>
      <w:marBottom w:val="0"/>
      <w:divBdr>
        <w:top w:val="none" w:sz="0" w:space="0" w:color="auto"/>
        <w:left w:val="none" w:sz="0" w:space="0" w:color="auto"/>
        <w:bottom w:val="none" w:sz="0" w:space="0" w:color="auto"/>
        <w:right w:val="none" w:sz="0" w:space="0" w:color="auto"/>
      </w:divBdr>
    </w:div>
    <w:div w:id="220097981">
      <w:bodyDiv w:val="1"/>
      <w:marLeft w:val="0"/>
      <w:marRight w:val="0"/>
      <w:marTop w:val="0"/>
      <w:marBottom w:val="0"/>
      <w:divBdr>
        <w:top w:val="none" w:sz="0" w:space="0" w:color="auto"/>
        <w:left w:val="none" w:sz="0" w:space="0" w:color="auto"/>
        <w:bottom w:val="none" w:sz="0" w:space="0" w:color="auto"/>
        <w:right w:val="none" w:sz="0" w:space="0" w:color="auto"/>
      </w:divBdr>
    </w:div>
    <w:div w:id="227111876">
      <w:bodyDiv w:val="1"/>
      <w:marLeft w:val="0"/>
      <w:marRight w:val="0"/>
      <w:marTop w:val="0"/>
      <w:marBottom w:val="0"/>
      <w:divBdr>
        <w:top w:val="none" w:sz="0" w:space="0" w:color="auto"/>
        <w:left w:val="none" w:sz="0" w:space="0" w:color="auto"/>
        <w:bottom w:val="none" w:sz="0" w:space="0" w:color="auto"/>
        <w:right w:val="none" w:sz="0" w:space="0" w:color="auto"/>
      </w:divBdr>
    </w:div>
    <w:div w:id="243341152">
      <w:bodyDiv w:val="1"/>
      <w:marLeft w:val="0"/>
      <w:marRight w:val="0"/>
      <w:marTop w:val="0"/>
      <w:marBottom w:val="0"/>
      <w:divBdr>
        <w:top w:val="none" w:sz="0" w:space="0" w:color="auto"/>
        <w:left w:val="none" w:sz="0" w:space="0" w:color="auto"/>
        <w:bottom w:val="none" w:sz="0" w:space="0" w:color="auto"/>
        <w:right w:val="none" w:sz="0" w:space="0" w:color="auto"/>
      </w:divBdr>
    </w:div>
    <w:div w:id="259221176">
      <w:bodyDiv w:val="1"/>
      <w:marLeft w:val="0"/>
      <w:marRight w:val="0"/>
      <w:marTop w:val="0"/>
      <w:marBottom w:val="0"/>
      <w:divBdr>
        <w:top w:val="none" w:sz="0" w:space="0" w:color="auto"/>
        <w:left w:val="none" w:sz="0" w:space="0" w:color="auto"/>
        <w:bottom w:val="none" w:sz="0" w:space="0" w:color="auto"/>
        <w:right w:val="none" w:sz="0" w:space="0" w:color="auto"/>
      </w:divBdr>
    </w:div>
    <w:div w:id="282612622">
      <w:bodyDiv w:val="1"/>
      <w:marLeft w:val="0"/>
      <w:marRight w:val="0"/>
      <w:marTop w:val="0"/>
      <w:marBottom w:val="0"/>
      <w:divBdr>
        <w:top w:val="none" w:sz="0" w:space="0" w:color="auto"/>
        <w:left w:val="none" w:sz="0" w:space="0" w:color="auto"/>
        <w:bottom w:val="none" w:sz="0" w:space="0" w:color="auto"/>
        <w:right w:val="none" w:sz="0" w:space="0" w:color="auto"/>
      </w:divBdr>
    </w:div>
    <w:div w:id="287275084">
      <w:bodyDiv w:val="1"/>
      <w:marLeft w:val="0"/>
      <w:marRight w:val="0"/>
      <w:marTop w:val="0"/>
      <w:marBottom w:val="0"/>
      <w:divBdr>
        <w:top w:val="none" w:sz="0" w:space="0" w:color="auto"/>
        <w:left w:val="none" w:sz="0" w:space="0" w:color="auto"/>
        <w:bottom w:val="none" w:sz="0" w:space="0" w:color="auto"/>
        <w:right w:val="none" w:sz="0" w:space="0" w:color="auto"/>
      </w:divBdr>
    </w:div>
    <w:div w:id="303315996">
      <w:bodyDiv w:val="1"/>
      <w:marLeft w:val="0"/>
      <w:marRight w:val="0"/>
      <w:marTop w:val="0"/>
      <w:marBottom w:val="0"/>
      <w:divBdr>
        <w:top w:val="none" w:sz="0" w:space="0" w:color="auto"/>
        <w:left w:val="none" w:sz="0" w:space="0" w:color="auto"/>
        <w:bottom w:val="none" w:sz="0" w:space="0" w:color="auto"/>
        <w:right w:val="none" w:sz="0" w:space="0" w:color="auto"/>
      </w:divBdr>
    </w:div>
    <w:div w:id="316227255">
      <w:bodyDiv w:val="1"/>
      <w:marLeft w:val="0"/>
      <w:marRight w:val="0"/>
      <w:marTop w:val="0"/>
      <w:marBottom w:val="0"/>
      <w:divBdr>
        <w:top w:val="none" w:sz="0" w:space="0" w:color="auto"/>
        <w:left w:val="none" w:sz="0" w:space="0" w:color="auto"/>
        <w:bottom w:val="none" w:sz="0" w:space="0" w:color="auto"/>
        <w:right w:val="none" w:sz="0" w:space="0" w:color="auto"/>
      </w:divBdr>
    </w:div>
    <w:div w:id="327447698">
      <w:bodyDiv w:val="1"/>
      <w:marLeft w:val="0"/>
      <w:marRight w:val="0"/>
      <w:marTop w:val="0"/>
      <w:marBottom w:val="0"/>
      <w:divBdr>
        <w:top w:val="none" w:sz="0" w:space="0" w:color="auto"/>
        <w:left w:val="none" w:sz="0" w:space="0" w:color="auto"/>
        <w:bottom w:val="none" w:sz="0" w:space="0" w:color="auto"/>
        <w:right w:val="none" w:sz="0" w:space="0" w:color="auto"/>
      </w:divBdr>
    </w:div>
    <w:div w:id="346102294">
      <w:bodyDiv w:val="1"/>
      <w:marLeft w:val="0"/>
      <w:marRight w:val="0"/>
      <w:marTop w:val="0"/>
      <w:marBottom w:val="0"/>
      <w:divBdr>
        <w:top w:val="none" w:sz="0" w:space="0" w:color="auto"/>
        <w:left w:val="none" w:sz="0" w:space="0" w:color="auto"/>
        <w:bottom w:val="none" w:sz="0" w:space="0" w:color="auto"/>
        <w:right w:val="none" w:sz="0" w:space="0" w:color="auto"/>
      </w:divBdr>
    </w:div>
    <w:div w:id="355737658">
      <w:bodyDiv w:val="1"/>
      <w:marLeft w:val="0"/>
      <w:marRight w:val="0"/>
      <w:marTop w:val="0"/>
      <w:marBottom w:val="0"/>
      <w:divBdr>
        <w:top w:val="none" w:sz="0" w:space="0" w:color="auto"/>
        <w:left w:val="none" w:sz="0" w:space="0" w:color="auto"/>
        <w:bottom w:val="none" w:sz="0" w:space="0" w:color="auto"/>
        <w:right w:val="none" w:sz="0" w:space="0" w:color="auto"/>
      </w:divBdr>
    </w:div>
    <w:div w:id="361438474">
      <w:bodyDiv w:val="1"/>
      <w:marLeft w:val="0"/>
      <w:marRight w:val="0"/>
      <w:marTop w:val="0"/>
      <w:marBottom w:val="0"/>
      <w:divBdr>
        <w:top w:val="none" w:sz="0" w:space="0" w:color="auto"/>
        <w:left w:val="none" w:sz="0" w:space="0" w:color="auto"/>
        <w:bottom w:val="none" w:sz="0" w:space="0" w:color="auto"/>
        <w:right w:val="none" w:sz="0" w:space="0" w:color="auto"/>
      </w:divBdr>
    </w:div>
    <w:div w:id="370889076">
      <w:bodyDiv w:val="1"/>
      <w:marLeft w:val="0"/>
      <w:marRight w:val="0"/>
      <w:marTop w:val="0"/>
      <w:marBottom w:val="0"/>
      <w:divBdr>
        <w:top w:val="none" w:sz="0" w:space="0" w:color="auto"/>
        <w:left w:val="none" w:sz="0" w:space="0" w:color="auto"/>
        <w:bottom w:val="none" w:sz="0" w:space="0" w:color="auto"/>
        <w:right w:val="none" w:sz="0" w:space="0" w:color="auto"/>
      </w:divBdr>
    </w:div>
    <w:div w:id="383648466">
      <w:bodyDiv w:val="1"/>
      <w:marLeft w:val="0"/>
      <w:marRight w:val="0"/>
      <w:marTop w:val="0"/>
      <w:marBottom w:val="0"/>
      <w:divBdr>
        <w:top w:val="none" w:sz="0" w:space="0" w:color="auto"/>
        <w:left w:val="none" w:sz="0" w:space="0" w:color="auto"/>
        <w:bottom w:val="none" w:sz="0" w:space="0" w:color="auto"/>
        <w:right w:val="none" w:sz="0" w:space="0" w:color="auto"/>
      </w:divBdr>
    </w:div>
    <w:div w:id="400638721">
      <w:bodyDiv w:val="1"/>
      <w:marLeft w:val="0"/>
      <w:marRight w:val="0"/>
      <w:marTop w:val="0"/>
      <w:marBottom w:val="0"/>
      <w:divBdr>
        <w:top w:val="none" w:sz="0" w:space="0" w:color="auto"/>
        <w:left w:val="none" w:sz="0" w:space="0" w:color="auto"/>
        <w:bottom w:val="none" w:sz="0" w:space="0" w:color="auto"/>
        <w:right w:val="none" w:sz="0" w:space="0" w:color="auto"/>
      </w:divBdr>
    </w:div>
    <w:div w:id="417486784">
      <w:bodyDiv w:val="1"/>
      <w:marLeft w:val="0"/>
      <w:marRight w:val="0"/>
      <w:marTop w:val="0"/>
      <w:marBottom w:val="0"/>
      <w:divBdr>
        <w:top w:val="none" w:sz="0" w:space="0" w:color="auto"/>
        <w:left w:val="none" w:sz="0" w:space="0" w:color="auto"/>
        <w:bottom w:val="none" w:sz="0" w:space="0" w:color="auto"/>
        <w:right w:val="none" w:sz="0" w:space="0" w:color="auto"/>
      </w:divBdr>
    </w:div>
    <w:div w:id="419376936">
      <w:bodyDiv w:val="1"/>
      <w:marLeft w:val="0"/>
      <w:marRight w:val="0"/>
      <w:marTop w:val="0"/>
      <w:marBottom w:val="0"/>
      <w:divBdr>
        <w:top w:val="none" w:sz="0" w:space="0" w:color="auto"/>
        <w:left w:val="none" w:sz="0" w:space="0" w:color="auto"/>
        <w:bottom w:val="none" w:sz="0" w:space="0" w:color="auto"/>
        <w:right w:val="none" w:sz="0" w:space="0" w:color="auto"/>
      </w:divBdr>
    </w:div>
    <w:div w:id="426733625">
      <w:bodyDiv w:val="1"/>
      <w:marLeft w:val="0"/>
      <w:marRight w:val="0"/>
      <w:marTop w:val="0"/>
      <w:marBottom w:val="0"/>
      <w:divBdr>
        <w:top w:val="none" w:sz="0" w:space="0" w:color="auto"/>
        <w:left w:val="none" w:sz="0" w:space="0" w:color="auto"/>
        <w:bottom w:val="none" w:sz="0" w:space="0" w:color="auto"/>
        <w:right w:val="none" w:sz="0" w:space="0" w:color="auto"/>
      </w:divBdr>
    </w:div>
    <w:div w:id="432363027">
      <w:bodyDiv w:val="1"/>
      <w:marLeft w:val="0"/>
      <w:marRight w:val="0"/>
      <w:marTop w:val="0"/>
      <w:marBottom w:val="0"/>
      <w:divBdr>
        <w:top w:val="none" w:sz="0" w:space="0" w:color="auto"/>
        <w:left w:val="none" w:sz="0" w:space="0" w:color="auto"/>
        <w:bottom w:val="none" w:sz="0" w:space="0" w:color="auto"/>
        <w:right w:val="none" w:sz="0" w:space="0" w:color="auto"/>
      </w:divBdr>
    </w:div>
    <w:div w:id="451556447">
      <w:bodyDiv w:val="1"/>
      <w:marLeft w:val="0"/>
      <w:marRight w:val="0"/>
      <w:marTop w:val="0"/>
      <w:marBottom w:val="0"/>
      <w:divBdr>
        <w:top w:val="none" w:sz="0" w:space="0" w:color="auto"/>
        <w:left w:val="none" w:sz="0" w:space="0" w:color="auto"/>
        <w:bottom w:val="none" w:sz="0" w:space="0" w:color="auto"/>
        <w:right w:val="none" w:sz="0" w:space="0" w:color="auto"/>
      </w:divBdr>
    </w:div>
    <w:div w:id="458719173">
      <w:bodyDiv w:val="1"/>
      <w:marLeft w:val="0"/>
      <w:marRight w:val="0"/>
      <w:marTop w:val="0"/>
      <w:marBottom w:val="0"/>
      <w:divBdr>
        <w:top w:val="none" w:sz="0" w:space="0" w:color="auto"/>
        <w:left w:val="none" w:sz="0" w:space="0" w:color="auto"/>
        <w:bottom w:val="none" w:sz="0" w:space="0" w:color="auto"/>
        <w:right w:val="none" w:sz="0" w:space="0" w:color="auto"/>
      </w:divBdr>
    </w:div>
    <w:div w:id="470947935">
      <w:bodyDiv w:val="1"/>
      <w:marLeft w:val="0"/>
      <w:marRight w:val="0"/>
      <w:marTop w:val="0"/>
      <w:marBottom w:val="0"/>
      <w:divBdr>
        <w:top w:val="none" w:sz="0" w:space="0" w:color="auto"/>
        <w:left w:val="none" w:sz="0" w:space="0" w:color="auto"/>
        <w:bottom w:val="none" w:sz="0" w:space="0" w:color="auto"/>
        <w:right w:val="none" w:sz="0" w:space="0" w:color="auto"/>
      </w:divBdr>
    </w:div>
    <w:div w:id="476995170">
      <w:bodyDiv w:val="1"/>
      <w:marLeft w:val="0"/>
      <w:marRight w:val="0"/>
      <w:marTop w:val="0"/>
      <w:marBottom w:val="0"/>
      <w:divBdr>
        <w:top w:val="none" w:sz="0" w:space="0" w:color="auto"/>
        <w:left w:val="none" w:sz="0" w:space="0" w:color="auto"/>
        <w:bottom w:val="none" w:sz="0" w:space="0" w:color="auto"/>
        <w:right w:val="none" w:sz="0" w:space="0" w:color="auto"/>
      </w:divBdr>
    </w:div>
    <w:div w:id="484473723">
      <w:bodyDiv w:val="1"/>
      <w:marLeft w:val="0"/>
      <w:marRight w:val="0"/>
      <w:marTop w:val="0"/>
      <w:marBottom w:val="0"/>
      <w:divBdr>
        <w:top w:val="none" w:sz="0" w:space="0" w:color="auto"/>
        <w:left w:val="none" w:sz="0" w:space="0" w:color="auto"/>
        <w:bottom w:val="none" w:sz="0" w:space="0" w:color="auto"/>
        <w:right w:val="none" w:sz="0" w:space="0" w:color="auto"/>
      </w:divBdr>
    </w:div>
    <w:div w:id="488327481">
      <w:bodyDiv w:val="1"/>
      <w:marLeft w:val="0"/>
      <w:marRight w:val="0"/>
      <w:marTop w:val="0"/>
      <w:marBottom w:val="0"/>
      <w:divBdr>
        <w:top w:val="none" w:sz="0" w:space="0" w:color="auto"/>
        <w:left w:val="none" w:sz="0" w:space="0" w:color="auto"/>
        <w:bottom w:val="none" w:sz="0" w:space="0" w:color="auto"/>
        <w:right w:val="none" w:sz="0" w:space="0" w:color="auto"/>
      </w:divBdr>
    </w:div>
    <w:div w:id="497698858">
      <w:bodyDiv w:val="1"/>
      <w:marLeft w:val="0"/>
      <w:marRight w:val="0"/>
      <w:marTop w:val="0"/>
      <w:marBottom w:val="0"/>
      <w:divBdr>
        <w:top w:val="none" w:sz="0" w:space="0" w:color="auto"/>
        <w:left w:val="none" w:sz="0" w:space="0" w:color="auto"/>
        <w:bottom w:val="none" w:sz="0" w:space="0" w:color="auto"/>
        <w:right w:val="none" w:sz="0" w:space="0" w:color="auto"/>
      </w:divBdr>
    </w:div>
    <w:div w:id="503711812">
      <w:bodyDiv w:val="1"/>
      <w:marLeft w:val="0"/>
      <w:marRight w:val="0"/>
      <w:marTop w:val="0"/>
      <w:marBottom w:val="0"/>
      <w:divBdr>
        <w:top w:val="none" w:sz="0" w:space="0" w:color="auto"/>
        <w:left w:val="none" w:sz="0" w:space="0" w:color="auto"/>
        <w:bottom w:val="none" w:sz="0" w:space="0" w:color="auto"/>
        <w:right w:val="none" w:sz="0" w:space="0" w:color="auto"/>
      </w:divBdr>
    </w:div>
    <w:div w:id="510221327">
      <w:bodyDiv w:val="1"/>
      <w:marLeft w:val="0"/>
      <w:marRight w:val="0"/>
      <w:marTop w:val="0"/>
      <w:marBottom w:val="0"/>
      <w:divBdr>
        <w:top w:val="none" w:sz="0" w:space="0" w:color="auto"/>
        <w:left w:val="none" w:sz="0" w:space="0" w:color="auto"/>
        <w:bottom w:val="none" w:sz="0" w:space="0" w:color="auto"/>
        <w:right w:val="none" w:sz="0" w:space="0" w:color="auto"/>
      </w:divBdr>
    </w:div>
    <w:div w:id="537816253">
      <w:bodyDiv w:val="1"/>
      <w:marLeft w:val="0"/>
      <w:marRight w:val="0"/>
      <w:marTop w:val="0"/>
      <w:marBottom w:val="0"/>
      <w:divBdr>
        <w:top w:val="none" w:sz="0" w:space="0" w:color="auto"/>
        <w:left w:val="none" w:sz="0" w:space="0" w:color="auto"/>
        <w:bottom w:val="none" w:sz="0" w:space="0" w:color="auto"/>
        <w:right w:val="none" w:sz="0" w:space="0" w:color="auto"/>
      </w:divBdr>
    </w:div>
    <w:div w:id="540215419">
      <w:bodyDiv w:val="1"/>
      <w:marLeft w:val="0"/>
      <w:marRight w:val="0"/>
      <w:marTop w:val="0"/>
      <w:marBottom w:val="0"/>
      <w:divBdr>
        <w:top w:val="none" w:sz="0" w:space="0" w:color="auto"/>
        <w:left w:val="none" w:sz="0" w:space="0" w:color="auto"/>
        <w:bottom w:val="none" w:sz="0" w:space="0" w:color="auto"/>
        <w:right w:val="none" w:sz="0" w:space="0" w:color="auto"/>
      </w:divBdr>
    </w:div>
    <w:div w:id="546986514">
      <w:bodyDiv w:val="1"/>
      <w:marLeft w:val="0"/>
      <w:marRight w:val="0"/>
      <w:marTop w:val="0"/>
      <w:marBottom w:val="0"/>
      <w:divBdr>
        <w:top w:val="none" w:sz="0" w:space="0" w:color="auto"/>
        <w:left w:val="none" w:sz="0" w:space="0" w:color="auto"/>
        <w:bottom w:val="none" w:sz="0" w:space="0" w:color="auto"/>
        <w:right w:val="none" w:sz="0" w:space="0" w:color="auto"/>
      </w:divBdr>
    </w:div>
    <w:div w:id="562452984">
      <w:bodyDiv w:val="1"/>
      <w:marLeft w:val="0"/>
      <w:marRight w:val="0"/>
      <w:marTop w:val="0"/>
      <w:marBottom w:val="0"/>
      <w:divBdr>
        <w:top w:val="none" w:sz="0" w:space="0" w:color="auto"/>
        <w:left w:val="none" w:sz="0" w:space="0" w:color="auto"/>
        <w:bottom w:val="none" w:sz="0" w:space="0" w:color="auto"/>
        <w:right w:val="none" w:sz="0" w:space="0" w:color="auto"/>
      </w:divBdr>
    </w:div>
    <w:div w:id="569387130">
      <w:bodyDiv w:val="1"/>
      <w:marLeft w:val="0"/>
      <w:marRight w:val="0"/>
      <w:marTop w:val="0"/>
      <w:marBottom w:val="0"/>
      <w:divBdr>
        <w:top w:val="none" w:sz="0" w:space="0" w:color="auto"/>
        <w:left w:val="none" w:sz="0" w:space="0" w:color="auto"/>
        <w:bottom w:val="none" w:sz="0" w:space="0" w:color="auto"/>
        <w:right w:val="none" w:sz="0" w:space="0" w:color="auto"/>
      </w:divBdr>
    </w:div>
    <w:div w:id="570700952">
      <w:bodyDiv w:val="1"/>
      <w:marLeft w:val="0"/>
      <w:marRight w:val="0"/>
      <w:marTop w:val="0"/>
      <w:marBottom w:val="0"/>
      <w:divBdr>
        <w:top w:val="none" w:sz="0" w:space="0" w:color="auto"/>
        <w:left w:val="none" w:sz="0" w:space="0" w:color="auto"/>
        <w:bottom w:val="none" w:sz="0" w:space="0" w:color="auto"/>
        <w:right w:val="none" w:sz="0" w:space="0" w:color="auto"/>
      </w:divBdr>
    </w:div>
    <w:div w:id="595133025">
      <w:bodyDiv w:val="1"/>
      <w:marLeft w:val="0"/>
      <w:marRight w:val="0"/>
      <w:marTop w:val="0"/>
      <w:marBottom w:val="0"/>
      <w:divBdr>
        <w:top w:val="none" w:sz="0" w:space="0" w:color="auto"/>
        <w:left w:val="none" w:sz="0" w:space="0" w:color="auto"/>
        <w:bottom w:val="none" w:sz="0" w:space="0" w:color="auto"/>
        <w:right w:val="none" w:sz="0" w:space="0" w:color="auto"/>
      </w:divBdr>
    </w:div>
    <w:div w:id="595868153">
      <w:bodyDiv w:val="1"/>
      <w:marLeft w:val="0"/>
      <w:marRight w:val="0"/>
      <w:marTop w:val="0"/>
      <w:marBottom w:val="0"/>
      <w:divBdr>
        <w:top w:val="none" w:sz="0" w:space="0" w:color="auto"/>
        <w:left w:val="none" w:sz="0" w:space="0" w:color="auto"/>
        <w:bottom w:val="none" w:sz="0" w:space="0" w:color="auto"/>
        <w:right w:val="none" w:sz="0" w:space="0" w:color="auto"/>
      </w:divBdr>
    </w:div>
    <w:div w:id="607935518">
      <w:bodyDiv w:val="1"/>
      <w:marLeft w:val="0"/>
      <w:marRight w:val="0"/>
      <w:marTop w:val="0"/>
      <w:marBottom w:val="0"/>
      <w:divBdr>
        <w:top w:val="none" w:sz="0" w:space="0" w:color="auto"/>
        <w:left w:val="none" w:sz="0" w:space="0" w:color="auto"/>
        <w:bottom w:val="none" w:sz="0" w:space="0" w:color="auto"/>
        <w:right w:val="none" w:sz="0" w:space="0" w:color="auto"/>
      </w:divBdr>
    </w:div>
    <w:div w:id="614556637">
      <w:bodyDiv w:val="1"/>
      <w:marLeft w:val="0"/>
      <w:marRight w:val="0"/>
      <w:marTop w:val="0"/>
      <w:marBottom w:val="0"/>
      <w:divBdr>
        <w:top w:val="none" w:sz="0" w:space="0" w:color="auto"/>
        <w:left w:val="none" w:sz="0" w:space="0" w:color="auto"/>
        <w:bottom w:val="none" w:sz="0" w:space="0" w:color="auto"/>
        <w:right w:val="none" w:sz="0" w:space="0" w:color="auto"/>
      </w:divBdr>
    </w:div>
    <w:div w:id="657882483">
      <w:bodyDiv w:val="1"/>
      <w:marLeft w:val="0"/>
      <w:marRight w:val="0"/>
      <w:marTop w:val="0"/>
      <w:marBottom w:val="0"/>
      <w:divBdr>
        <w:top w:val="none" w:sz="0" w:space="0" w:color="auto"/>
        <w:left w:val="none" w:sz="0" w:space="0" w:color="auto"/>
        <w:bottom w:val="none" w:sz="0" w:space="0" w:color="auto"/>
        <w:right w:val="none" w:sz="0" w:space="0" w:color="auto"/>
      </w:divBdr>
    </w:div>
    <w:div w:id="679888277">
      <w:bodyDiv w:val="1"/>
      <w:marLeft w:val="0"/>
      <w:marRight w:val="0"/>
      <w:marTop w:val="0"/>
      <w:marBottom w:val="0"/>
      <w:divBdr>
        <w:top w:val="none" w:sz="0" w:space="0" w:color="auto"/>
        <w:left w:val="none" w:sz="0" w:space="0" w:color="auto"/>
        <w:bottom w:val="none" w:sz="0" w:space="0" w:color="auto"/>
        <w:right w:val="none" w:sz="0" w:space="0" w:color="auto"/>
      </w:divBdr>
    </w:div>
    <w:div w:id="689766614">
      <w:bodyDiv w:val="1"/>
      <w:marLeft w:val="0"/>
      <w:marRight w:val="0"/>
      <w:marTop w:val="0"/>
      <w:marBottom w:val="0"/>
      <w:divBdr>
        <w:top w:val="none" w:sz="0" w:space="0" w:color="auto"/>
        <w:left w:val="none" w:sz="0" w:space="0" w:color="auto"/>
        <w:bottom w:val="none" w:sz="0" w:space="0" w:color="auto"/>
        <w:right w:val="none" w:sz="0" w:space="0" w:color="auto"/>
      </w:divBdr>
    </w:div>
    <w:div w:id="737552530">
      <w:bodyDiv w:val="1"/>
      <w:marLeft w:val="0"/>
      <w:marRight w:val="0"/>
      <w:marTop w:val="0"/>
      <w:marBottom w:val="0"/>
      <w:divBdr>
        <w:top w:val="none" w:sz="0" w:space="0" w:color="auto"/>
        <w:left w:val="none" w:sz="0" w:space="0" w:color="auto"/>
        <w:bottom w:val="none" w:sz="0" w:space="0" w:color="auto"/>
        <w:right w:val="none" w:sz="0" w:space="0" w:color="auto"/>
      </w:divBdr>
    </w:div>
    <w:div w:id="763189451">
      <w:bodyDiv w:val="1"/>
      <w:marLeft w:val="0"/>
      <w:marRight w:val="0"/>
      <w:marTop w:val="0"/>
      <w:marBottom w:val="0"/>
      <w:divBdr>
        <w:top w:val="none" w:sz="0" w:space="0" w:color="auto"/>
        <w:left w:val="none" w:sz="0" w:space="0" w:color="auto"/>
        <w:bottom w:val="none" w:sz="0" w:space="0" w:color="auto"/>
        <w:right w:val="none" w:sz="0" w:space="0" w:color="auto"/>
      </w:divBdr>
    </w:div>
    <w:div w:id="767773016">
      <w:bodyDiv w:val="1"/>
      <w:marLeft w:val="0"/>
      <w:marRight w:val="0"/>
      <w:marTop w:val="0"/>
      <w:marBottom w:val="0"/>
      <w:divBdr>
        <w:top w:val="none" w:sz="0" w:space="0" w:color="auto"/>
        <w:left w:val="none" w:sz="0" w:space="0" w:color="auto"/>
        <w:bottom w:val="none" w:sz="0" w:space="0" w:color="auto"/>
        <w:right w:val="none" w:sz="0" w:space="0" w:color="auto"/>
      </w:divBdr>
    </w:div>
    <w:div w:id="769198842">
      <w:bodyDiv w:val="1"/>
      <w:marLeft w:val="0"/>
      <w:marRight w:val="0"/>
      <w:marTop w:val="0"/>
      <w:marBottom w:val="0"/>
      <w:divBdr>
        <w:top w:val="none" w:sz="0" w:space="0" w:color="auto"/>
        <w:left w:val="none" w:sz="0" w:space="0" w:color="auto"/>
        <w:bottom w:val="none" w:sz="0" w:space="0" w:color="auto"/>
        <w:right w:val="none" w:sz="0" w:space="0" w:color="auto"/>
      </w:divBdr>
    </w:div>
    <w:div w:id="774716528">
      <w:bodyDiv w:val="1"/>
      <w:marLeft w:val="0"/>
      <w:marRight w:val="0"/>
      <w:marTop w:val="0"/>
      <w:marBottom w:val="0"/>
      <w:divBdr>
        <w:top w:val="none" w:sz="0" w:space="0" w:color="auto"/>
        <w:left w:val="none" w:sz="0" w:space="0" w:color="auto"/>
        <w:bottom w:val="none" w:sz="0" w:space="0" w:color="auto"/>
        <w:right w:val="none" w:sz="0" w:space="0" w:color="auto"/>
      </w:divBdr>
    </w:div>
    <w:div w:id="790784376">
      <w:bodyDiv w:val="1"/>
      <w:marLeft w:val="0"/>
      <w:marRight w:val="0"/>
      <w:marTop w:val="0"/>
      <w:marBottom w:val="0"/>
      <w:divBdr>
        <w:top w:val="none" w:sz="0" w:space="0" w:color="auto"/>
        <w:left w:val="none" w:sz="0" w:space="0" w:color="auto"/>
        <w:bottom w:val="none" w:sz="0" w:space="0" w:color="auto"/>
        <w:right w:val="none" w:sz="0" w:space="0" w:color="auto"/>
      </w:divBdr>
    </w:div>
    <w:div w:id="851846188">
      <w:bodyDiv w:val="1"/>
      <w:marLeft w:val="0"/>
      <w:marRight w:val="0"/>
      <w:marTop w:val="0"/>
      <w:marBottom w:val="0"/>
      <w:divBdr>
        <w:top w:val="none" w:sz="0" w:space="0" w:color="auto"/>
        <w:left w:val="none" w:sz="0" w:space="0" w:color="auto"/>
        <w:bottom w:val="none" w:sz="0" w:space="0" w:color="auto"/>
        <w:right w:val="none" w:sz="0" w:space="0" w:color="auto"/>
      </w:divBdr>
    </w:div>
    <w:div w:id="854347383">
      <w:bodyDiv w:val="1"/>
      <w:marLeft w:val="0"/>
      <w:marRight w:val="0"/>
      <w:marTop w:val="0"/>
      <w:marBottom w:val="0"/>
      <w:divBdr>
        <w:top w:val="none" w:sz="0" w:space="0" w:color="auto"/>
        <w:left w:val="none" w:sz="0" w:space="0" w:color="auto"/>
        <w:bottom w:val="none" w:sz="0" w:space="0" w:color="auto"/>
        <w:right w:val="none" w:sz="0" w:space="0" w:color="auto"/>
      </w:divBdr>
    </w:div>
    <w:div w:id="871190016">
      <w:bodyDiv w:val="1"/>
      <w:marLeft w:val="0"/>
      <w:marRight w:val="0"/>
      <w:marTop w:val="0"/>
      <w:marBottom w:val="0"/>
      <w:divBdr>
        <w:top w:val="none" w:sz="0" w:space="0" w:color="auto"/>
        <w:left w:val="none" w:sz="0" w:space="0" w:color="auto"/>
        <w:bottom w:val="none" w:sz="0" w:space="0" w:color="auto"/>
        <w:right w:val="none" w:sz="0" w:space="0" w:color="auto"/>
      </w:divBdr>
    </w:div>
    <w:div w:id="875850133">
      <w:bodyDiv w:val="1"/>
      <w:marLeft w:val="0"/>
      <w:marRight w:val="0"/>
      <w:marTop w:val="0"/>
      <w:marBottom w:val="0"/>
      <w:divBdr>
        <w:top w:val="none" w:sz="0" w:space="0" w:color="auto"/>
        <w:left w:val="none" w:sz="0" w:space="0" w:color="auto"/>
        <w:bottom w:val="none" w:sz="0" w:space="0" w:color="auto"/>
        <w:right w:val="none" w:sz="0" w:space="0" w:color="auto"/>
      </w:divBdr>
    </w:div>
    <w:div w:id="883322767">
      <w:bodyDiv w:val="1"/>
      <w:marLeft w:val="0"/>
      <w:marRight w:val="0"/>
      <w:marTop w:val="0"/>
      <w:marBottom w:val="0"/>
      <w:divBdr>
        <w:top w:val="none" w:sz="0" w:space="0" w:color="auto"/>
        <w:left w:val="none" w:sz="0" w:space="0" w:color="auto"/>
        <w:bottom w:val="none" w:sz="0" w:space="0" w:color="auto"/>
        <w:right w:val="none" w:sz="0" w:space="0" w:color="auto"/>
      </w:divBdr>
    </w:div>
    <w:div w:id="892233752">
      <w:bodyDiv w:val="1"/>
      <w:marLeft w:val="0"/>
      <w:marRight w:val="0"/>
      <w:marTop w:val="0"/>
      <w:marBottom w:val="0"/>
      <w:divBdr>
        <w:top w:val="none" w:sz="0" w:space="0" w:color="auto"/>
        <w:left w:val="none" w:sz="0" w:space="0" w:color="auto"/>
        <w:bottom w:val="none" w:sz="0" w:space="0" w:color="auto"/>
        <w:right w:val="none" w:sz="0" w:space="0" w:color="auto"/>
      </w:divBdr>
    </w:div>
    <w:div w:id="907762617">
      <w:bodyDiv w:val="1"/>
      <w:marLeft w:val="0"/>
      <w:marRight w:val="0"/>
      <w:marTop w:val="0"/>
      <w:marBottom w:val="0"/>
      <w:divBdr>
        <w:top w:val="none" w:sz="0" w:space="0" w:color="auto"/>
        <w:left w:val="none" w:sz="0" w:space="0" w:color="auto"/>
        <w:bottom w:val="none" w:sz="0" w:space="0" w:color="auto"/>
        <w:right w:val="none" w:sz="0" w:space="0" w:color="auto"/>
      </w:divBdr>
    </w:div>
    <w:div w:id="910165494">
      <w:bodyDiv w:val="1"/>
      <w:marLeft w:val="0"/>
      <w:marRight w:val="0"/>
      <w:marTop w:val="0"/>
      <w:marBottom w:val="0"/>
      <w:divBdr>
        <w:top w:val="none" w:sz="0" w:space="0" w:color="auto"/>
        <w:left w:val="none" w:sz="0" w:space="0" w:color="auto"/>
        <w:bottom w:val="none" w:sz="0" w:space="0" w:color="auto"/>
        <w:right w:val="none" w:sz="0" w:space="0" w:color="auto"/>
      </w:divBdr>
    </w:div>
    <w:div w:id="958298720">
      <w:bodyDiv w:val="1"/>
      <w:marLeft w:val="0"/>
      <w:marRight w:val="0"/>
      <w:marTop w:val="0"/>
      <w:marBottom w:val="0"/>
      <w:divBdr>
        <w:top w:val="none" w:sz="0" w:space="0" w:color="auto"/>
        <w:left w:val="none" w:sz="0" w:space="0" w:color="auto"/>
        <w:bottom w:val="none" w:sz="0" w:space="0" w:color="auto"/>
        <w:right w:val="none" w:sz="0" w:space="0" w:color="auto"/>
      </w:divBdr>
    </w:div>
    <w:div w:id="966088737">
      <w:bodyDiv w:val="1"/>
      <w:marLeft w:val="0"/>
      <w:marRight w:val="0"/>
      <w:marTop w:val="0"/>
      <w:marBottom w:val="0"/>
      <w:divBdr>
        <w:top w:val="none" w:sz="0" w:space="0" w:color="auto"/>
        <w:left w:val="none" w:sz="0" w:space="0" w:color="auto"/>
        <w:bottom w:val="none" w:sz="0" w:space="0" w:color="auto"/>
        <w:right w:val="none" w:sz="0" w:space="0" w:color="auto"/>
      </w:divBdr>
    </w:div>
    <w:div w:id="984823421">
      <w:bodyDiv w:val="1"/>
      <w:marLeft w:val="0"/>
      <w:marRight w:val="0"/>
      <w:marTop w:val="0"/>
      <w:marBottom w:val="0"/>
      <w:divBdr>
        <w:top w:val="none" w:sz="0" w:space="0" w:color="auto"/>
        <w:left w:val="none" w:sz="0" w:space="0" w:color="auto"/>
        <w:bottom w:val="none" w:sz="0" w:space="0" w:color="auto"/>
        <w:right w:val="none" w:sz="0" w:space="0" w:color="auto"/>
      </w:divBdr>
    </w:div>
    <w:div w:id="995717745">
      <w:bodyDiv w:val="1"/>
      <w:marLeft w:val="0"/>
      <w:marRight w:val="0"/>
      <w:marTop w:val="0"/>
      <w:marBottom w:val="0"/>
      <w:divBdr>
        <w:top w:val="none" w:sz="0" w:space="0" w:color="auto"/>
        <w:left w:val="none" w:sz="0" w:space="0" w:color="auto"/>
        <w:bottom w:val="none" w:sz="0" w:space="0" w:color="auto"/>
        <w:right w:val="none" w:sz="0" w:space="0" w:color="auto"/>
      </w:divBdr>
    </w:div>
    <w:div w:id="1015693597">
      <w:bodyDiv w:val="1"/>
      <w:marLeft w:val="0"/>
      <w:marRight w:val="0"/>
      <w:marTop w:val="0"/>
      <w:marBottom w:val="0"/>
      <w:divBdr>
        <w:top w:val="none" w:sz="0" w:space="0" w:color="auto"/>
        <w:left w:val="none" w:sz="0" w:space="0" w:color="auto"/>
        <w:bottom w:val="none" w:sz="0" w:space="0" w:color="auto"/>
        <w:right w:val="none" w:sz="0" w:space="0" w:color="auto"/>
      </w:divBdr>
    </w:div>
    <w:div w:id="1055205098">
      <w:bodyDiv w:val="1"/>
      <w:marLeft w:val="0"/>
      <w:marRight w:val="0"/>
      <w:marTop w:val="0"/>
      <w:marBottom w:val="0"/>
      <w:divBdr>
        <w:top w:val="none" w:sz="0" w:space="0" w:color="auto"/>
        <w:left w:val="none" w:sz="0" w:space="0" w:color="auto"/>
        <w:bottom w:val="none" w:sz="0" w:space="0" w:color="auto"/>
        <w:right w:val="none" w:sz="0" w:space="0" w:color="auto"/>
      </w:divBdr>
    </w:div>
    <w:div w:id="1080063408">
      <w:bodyDiv w:val="1"/>
      <w:marLeft w:val="0"/>
      <w:marRight w:val="0"/>
      <w:marTop w:val="0"/>
      <w:marBottom w:val="0"/>
      <w:divBdr>
        <w:top w:val="none" w:sz="0" w:space="0" w:color="auto"/>
        <w:left w:val="none" w:sz="0" w:space="0" w:color="auto"/>
        <w:bottom w:val="none" w:sz="0" w:space="0" w:color="auto"/>
        <w:right w:val="none" w:sz="0" w:space="0" w:color="auto"/>
      </w:divBdr>
    </w:div>
    <w:div w:id="1085037175">
      <w:bodyDiv w:val="1"/>
      <w:marLeft w:val="0"/>
      <w:marRight w:val="0"/>
      <w:marTop w:val="0"/>
      <w:marBottom w:val="0"/>
      <w:divBdr>
        <w:top w:val="none" w:sz="0" w:space="0" w:color="auto"/>
        <w:left w:val="none" w:sz="0" w:space="0" w:color="auto"/>
        <w:bottom w:val="none" w:sz="0" w:space="0" w:color="auto"/>
        <w:right w:val="none" w:sz="0" w:space="0" w:color="auto"/>
      </w:divBdr>
    </w:div>
    <w:div w:id="1126970280">
      <w:bodyDiv w:val="1"/>
      <w:marLeft w:val="0"/>
      <w:marRight w:val="0"/>
      <w:marTop w:val="0"/>
      <w:marBottom w:val="0"/>
      <w:divBdr>
        <w:top w:val="none" w:sz="0" w:space="0" w:color="auto"/>
        <w:left w:val="none" w:sz="0" w:space="0" w:color="auto"/>
        <w:bottom w:val="none" w:sz="0" w:space="0" w:color="auto"/>
        <w:right w:val="none" w:sz="0" w:space="0" w:color="auto"/>
      </w:divBdr>
    </w:div>
    <w:div w:id="1127699414">
      <w:bodyDiv w:val="1"/>
      <w:marLeft w:val="0"/>
      <w:marRight w:val="0"/>
      <w:marTop w:val="0"/>
      <w:marBottom w:val="0"/>
      <w:divBdr>
        <w:top w:val="none" w:sz="0" w:space="0" w:color="auto"/>
        <w:left w:val="none" w:sz="0" w:space="0" w:color="auto"/>
        <w:bottom w:val="none" w:sz="0" w:space="0" w:color="auto"/>
        <w:right w:val="none" w:sz="0" w:space="0" w:color="auto"/>
      </w:divBdr>
    </w:div>
    <w:div w:id="1145391390">
      <w:bodyDiv w:val="1"/>
      <w:marLeft w:val="0"/>
      <w:marRight w:val="0"/>
      <w:marTop w:val="0"/>
      <w:marBottom w:val="0"/>
      <w:divBdr>
        <w:top w:val="none" w:sz="0" w:space="0" w:color="auto"/>
        <w:left w:val="none" w:sz="0" w:space="0" w:color="auto"/>
        <w:bottom w:val="none" w:sz="0" w:space="0" w:color="auto"/>
        <w:right w:val="none" w:sz="0" w:space="0" w:color="auto"/>
      </w:divBdr>
    </w:div>
    <w:div w:id="1152523126">
      <w:bodyDiv w:val="1"/>
      <w:marLeft w:val="0"/>
      <w:marRight w:val="0"/>
      <w:marTop w:val="0"/>
      <w:marBottom w:val="0"/>
      <w:divBdr>
        <w:top w:val="none" w:sz="0" w:space="0" w:color="auto"/>
        <w:left w:val="none" w:sz="0" w:space="0" w:color="auto"/>
        <w:bottom w:val="none" w:sz="0" w:space="0" w:color="auto"/>
        <w:right w:val="none" w:sz="0" w:space="0" w:color="auto"/>
      </w:divBdr>
    </w:div>
    <w:div w:id="1160465634">
      <w:bodyDiv w:val="1"/>
      <w:marLeft w:val="0"/>
      <w:marRight w:val="0"/>
      <w:marTop w:val="0"/>
      <w:marBottom w:val="0"/>
      <w:divBdr>
        <w:top w:val="none" w:sz="0" w:space="0" w:color="auto"/>
        <w:left w:val="none" w:sz="0" w:space="0" w:color="auto"/>
        <w:bottom w:val="none" w:sz="0" w:space="0" w:color="auto"/>
        <w:right w:val="none" w:sz="0" w:space="0" w:color="auto"/>
      </w:divBdr>
    </w:div>
    <w:div w:id="1171719777">
      <w:bodyDiv w:val="1"/>
      <w:marLeft w:val="0"/>
      <w:marRight w:val="0"/>
      <w:marTop w:val="0"/>
      <w:marBottom w:val="0"/>
      <w:divBdr>
        <w:top w:val="none" w:sz="0" w:space="0" w:color="auto"/>
        <w:left w:val="none" w:sz="0" w:space="0" w:color="auto"/>
        <w:bottom w:val="none" w:sz="0" w:space="0" w:color="auto"/>
        <w:right w:val="none" w:sz="0" w:space="0" w:color="auto"/>
      </w:divBdr>
    </w:div>
    <w:div w:id="1186213228">
      <w:bodyDiv w:val="1"/>
      <w:marLeft w:val="0"/>
      <w:marRight w:val="0"/>
      <w:marTop w:val="0"/>
      <w:marBottom w:val="0"/>
      <w:divBdr>
        <w:top w:val="none" w:sz="0" w:space="0" w:color="auto"/>
        <w:left w:val="none" w:sz="0" w:space="0" w:color="auto"/>
        <w:bottom w:val="none" w:sz="0" w:space="0" w:color="auto"/>
        <w:right w:val="none" w:sz="0" w:space="0" w:color="auto"/>
      </w:divBdr>
    </w:div>
    <w:div w:id="1201938771">
      <w:bodyDiv w:val="1"/>
      <w:marLeft w:val="0"/>
      <w:marRight w:val="0"/>
      <w:marTop w:val="0"/>
      <w:marBottom w:val="0"/>
      <w:divBdr>
        <w:top w:val="none" w:sz="0" w:space="0" w:color="auto"/>
        <w:left w:val="none" w:sz="0" w:space="0" w:color="auto"/>
        <w:bottom w:val="none" w:sz="0" w:space="0" w:color="auto"/>
        <w:right w:val="none" w:sz="0" w:space="0" w:color="auto"/>
      </w:divBdr>
    </w:div>
    <w:div w:id="1223374369">
      <w:bodyDiv w:val="1"/>
      <w:marLeft w:val="0"/>
      <w:marRight w:val="0"/>
      <w:marTop w:val="0"/>
      <w:marBottom w:val="0"/>
      <w:divBdr>
        <w:top w:val="none" w:sz="0" w:space="0" w:color="auto"/>
        <w:left w:val="none" w:sz="0" w:space="0" w:color="auto"/>
        <w:bottom w:val="none" w:sz="0" w:space="0" w:color="auto"/>
        <w:right w:val="none" w:sz="0" w:space="0" w:color="auto"/>
      </w:divBdr>
    </w:div>
    <w:div w:id="1244725306">
      <w:bodyDiv w:val="1"/>
      <w:marLeft w:val="0"/>
      <w:marRight w:val="0"/>
      <w:marTop w:val="0"/>
      <w:marBottom w:val="0"/>
      <w:divBdr>
        <w:top w:val="none" w:sz="0" w:space="0" w:color="auto"/>
        <w:left w:val="none" w:sz="0" w:space="0" w:color="auto"/>
        <w:bottom w:val="none" w:sz="0" w:space="0" w:color="auto"/>
        <w:right w:val="none" w:sz="0" w:space="0" w:color="auto"/>
      </w:divBdr>
    </w:div>
    <w:div w:id="1250971139">
      <w:bodyDiv w:val="1"/>
      <w:marLeft w:val="0"/>
      <w:marRight w:val="0"/>
      <w:marTop w:val="0"/>
      <w:marBottom w:val="0"/>
      <w:divBdr>
        <w:top w:val="none" w:sz="0" w:space="0" w:color="auto"/>
        <w:left w:val="none" w:sz="0" w:space="0" w:color="auto"/>
        <w:bottom w:val="none" w:sz="0" w:space="0" w:color="auto"/>
        <w:right w:val="none" w:sz="0" w:space="0" w:color="auto"/>
      </w:divBdr>
    </w:div>
    <w:div w:id="1251699636">
      <w:bodyDiv w:val="1"/>
      <w:marLeft w:val="0"/>
      <w:marRight w:val="0"/>
      <w:marTop w:val="0"/>
      <w:marBottom w:val="0"/>
      <w:divBdr>
        <w:top w:val="none" w:sz="0" w:space="0" w:color="auto"/>
        <w:left w:val="none" w:sz="0" w:space="0" w:color="auto"/>
        <w:bottom w:val="none" w:sz="0" w:space="0" w:color="auto"/>
        <w:right w:val="none" w:sz="0" w:space="0" w:color="auto"/>
      </w:divBdr>
    </w:div>
    <w:div w:id="1251743981">
      <w:bodyDiv w:val="1"/>
      <w:marLeft w:val="0"/>
      <w:marRight w:val="0"/>
      <w:marTop w:val="0"/>
      <w:marBottom w:val="0"/>
      <w:divBdr>
        <w:top w:val="none" w:sz="0" w:space="0" w:color="auto"/>
        <w:left w:val="none" w:sz="0" w:space="0" w:color="auto"/>
        <w:bottom w:val="none" w:sz="0" w:space="0" w:color="auto"/>
        <w:right w:val="none" w:sz="0" w:space="0" w:color="auto"/>
      </w:divBdr>
    </w:div>
    <w:div w:id="1256355087">
      <w:bodyDiv w:val="1"/>
      <w:marLeft w:val="0"/>
      <w:marRight w:val="0"/>
      <w:marTop w:val="0"/>
      <w:marBottom w:val="0"/>
      <w:divBdr>
        <w:top w:val="none" w:sz="0" w:space="0" w:color="auto"/>
        <w:left w:val="none" w:sz="0" w:space="0" w:color="auto"/>
        <w:bottom w:val="none" w:sz="0" w:space="0" w:color="auto"/>
        <w:right w:val="none" w:sz="0" w:space="0" w:color="auto"/>
      </w:divBdr>
    </w:div>
    <w:div w:id="1262377334">
      <w:bodyDiv w:val="1"/>
      <w:marLeft w:val="0"/>
      <w:marRight w:val="0"/>
      <w:marTop w:val="0"/>
      <w:marBottom w:val="0"/>
      <w:divBdr>
        <w:top w:val="none" w:sz="0" w:space="0" w:color="auto"/>
        <w:left w:val="none" w:sz="0" w:space="0" w:color="auto"/>
        <w:bottom w:val="none" w:sz="0" w:space="0" w:color="auto"/>
        <w:right w:val="none" w:sz="0" w:space="0" w:color="auto"/>
      </w:divBdr>
    </w:div>
    <w:div w:id="1264611687">
      <w:bodyDiv w:val="1"/>
      <w:marLeft w:val="0"/>
      <w:marRight w:val="0"/>
      <w:marTop w:val="0"/>
      <w:marBottom w:val="0"/>
      <w:divBdr>
        <w:top w:val="none" w:sz="0" w:space="0" w:color="auto"/>
        <w:left w:val="none" w:sz="0" w:space="0" w:color="auto"/>
        <w:bottom w:val="none" w:sz="0" w:space="0" w:color="auto"/>
        <w:right w:val="none" w:sz="0" w:space="0" w:color="auto"/>
      </w:divBdr>
    </w:div>
    <w:div w:id="1279873807">
      <w:bodyDiv w:val="1"/>
      <w:marLeft w:val="0"/>
      <w:marRight w:val="0"/>
      <w:marTop w:val="0"/>
      <w:marBottom w:val="0"/>
      <w:divBdr>
        <w:top w:val="none" w:sz="0" w:space="0" w:color="auto"/>
        <w:left w:val="none" w:sz="0" w:space="0" w:color="auto"/>
        <w:bottom w:val="none" w:sz="0" w:space="0" w:color="auto"/>
        <w:right w:val="none" w:sz="0" w:space="0" w:color="auto"/>
      </w:divBdr>
    </w:div>
    <w:div w:id="1317295050">
      <w:bodyDiv w:val="1"/>
      <w:marLeft w:val="0"/>
      <w:marRight w:val="0"/>
      <w:marTop w:val="0"/>
      <w:marBottom w:val="0"/>
      <w:divBdr>
        <w:top w:val="none" w:sz="0" w:space="0" w:color="auto"/>
        <w:left w:val="none" w:sz="0" w:space="0" w:color="auto"/>
        <w:bottom w:val="none" w:sz="0" w:space="0" w:color="auto"/>
        <w:right w:val="none" w:sz="0" w:space="0" w:color="auto"/>
      </w:divBdr>
    </w:div>
    <w:div w:id="1324358545">
      <w:bodyDiv w:val="1"/>
      <w:marLeft w:val="0"/>
      <w:marRight w:val="0"/>
      <w:marTop w:val="0"/>
      <w:marBottom w:val="0"/>
      <w:divBdr>
        <w:top w:val="none" w:sz="0" w:space="0" w:color="auto"/>
        <w:left w:val="none" w:sz="0" w:space="0" w:color="auto"/>
        <w:bottom w:val="none" w:sz="0" w:space="0" w:color="auto"/>
        <w:right w:val="none" w:sz="0" w:space="0" w:color="auto"/>
      </w:divBdr>
    </w:div>
    <w:div w:id="1328820579">
      <w:bodyDiv w:val="1"/>
      <w:marLeft w:val="0"/>
      <w:marRight w:val="0"/>
      <w:marTop w:val="0"/>
      <w:marBottom w:val="0"/>
      <w:divBdr>
        <w:top w:val="none" w:sz="0" w:space="0" w:color="auto"/>
        <w:left w:val="none" w:sz="0" w:space="0" w:color="auto"/>
        <w:bottom w:val="none" w:sz="0" w:space="0" w:color="auto"/>
        <w:right w:val="none" w:sz="0" w:space="0" w:color="auto"/>
      </w:divBdr>
    </w:div>
    <w:div w:id="1347248915">
      <w:bodyDiv w:val="1"/>
      <w:marLeft w:val="0"/>
      <w:marRight w:val="0"/>
      <w:marTop w:val="0"/>
      <w:marBottom w:val="0"/>
      <w:divBdr>
        <w:top w:val="none" w:sz="0" w:space="0" w:color="auto"/>
        <w:left w:val="none" w:sz="0" w:space="0" w:color="auto"/>
        <w:bottom w:val="none" w:sz="0" w:space="0" w:color="auto"/>
        <w:right w:val="none" w:sz="0" w:space="0" w:color="auto"/>
      </w:divBdr>
    </w:div>
    <w:div w:id="1363825570">
      <w:bodyDiv w:val="1"/>
      <w:marLeft w:val="0"/>
      <w:marRight w:val="0"/>
      <w:marTop w:val="0"/>
      <w:marBottom w:val="0"/>
      <w:divBdr>
        <w:top w:val="none" w:sz="0" w:space="0" w:color="auto"/>
        <w:left w:val="none" w:sz="0" w:space="0" w:color="auto"/>
        <w:bottom w:val="none" w:sz="0" w:space="0" w:color="auto"/>
        <w:right w:val="none" w:sz="0" w:space="0" w:color="auto"/>
      </w:divBdr>
    </w:div>
    <w:div w:id="1373111849">
      <w:bodyDiv w:val="1"/>
      <w:marLeft w:val="0"/>
      <w:marRight w:val="0"/>
      <w:marTop w:val="0"/>
      <w:marBottom w:val="0"/>
      <w:divBdr>
        <w:top w:val="none" w:sz="0" w:space="0" w:color="auto"/>
        <w:left w:val="none" w:sz="0" w:space="0" w:color="auto"/>
        <w:bottom w:val="none" w:sz="0" w:space="0" w:color="auto"/>
        <w:right w:val="none" w:sz="0" w:space="0" w:color="auto"/>
      </w:divBdr>
    </w:div>
    <w:div w:id="1383823736">
      <w:bodyDiv w:val="1"/>
      <w:marLeft w:val="0"/>
      <w:marRight w:val="0"/>
      <w:marTop w:val="0"/>
      <w:marBottom w:val="0"/>
      <w:divBdr>
        <w:top w:val="none" w:sz="0" w:space="0" w:color="auto"/>
        <w:left w:val="none" w:sz="0" w:space="0" w:color="auto"/>
        <w:bottom w:val="none" w:sz="0" w:space="0" w:color="auto"/>
        <w:right w:val="none" w:sz="0" w:space="0" w:color="auto"/>
      </w:divBdr>
    </w:div>
    <w:div w:id="1386099103">
      <w:bodyDiv w:val="1"/>
      <w:marLeft w:val="0"/>
      <w:marRight w:val="0"/>
      <w:marTop w:val="0"/>
      <w:marBottom w:val="0"/>
      <w:divBdr>
        <w:top w:val="none" w:sz="0" w:space="0" w:color="auto"/>
        <w:left w:val="none" w:sz="0" w:space="0" w:color="auto"/>
        <w:bottom w:val="none" w:sz="0" w:space="0" w:color="auto"/>
        <w:right w:val="none" w:sz="0" w:space="0" w:color="auto"/>
      </w:divBdr>
    </w:div>
    <w:div w:id="1388262233">
      <w:bodyDiv w:val="1"/>
      <w:marLeft w:val="0"/>
      <w:marRight w:val="0"/>
      <w:marTop w:val="0"/>
      <w:marBottom w:val="0"/>
      <w:divBdr>
        <w:top w:val="none" w:sz="0" w:space="0" w:color="auto"/>
        <w:left w:val="none" w:sz="0" w:space="0" w:color="auto"/>
        <w:bottom w:val="none" w:sz="0" w:space="0" w:color="auto"/>
        <w:right w:val="none" w:sz="0" w:space="0" w:color="auto"/>
      </w:divBdr>
    </w:div>
    <w:div w:id="1397126944">
      <w:bodyDiv w:val="1"/>
      <w:marLeft w:val="0"/>
      <w:marRight w:val="0"/>
      <w:marTop w:val="0"/>
      <w:marBottom w:val="0"/>
      <w:divBdr>
        <w:top w:val="none" w:sz="0" w:space="0" w:color="auto"/>
        <w:left w:val="none" w:sz="0" w:space="0" w:color="auto"/>
        <w:bottom w:val="none" w:sz="0" w:space="0" w:color="auto"/>
        <w:right w:val="none" w:sz="0" w:space="0" w:color="auto"/>
      </w:divBdr>
    </w:div>
    <w:div w:id="1426999362">
      <w:bodyDiv w:val="1"/>
      <w:marLeft w:val="0"/>
      <w:marRight w:val="0"/>
      <w:marTop w:val="0"/>
      <w:marBottom w:val="0"/>
      <w:divBdr>
        <w:top w:val="none" w:sz="0" w:space="0" w:color="auto"/>
        <w:left w:val="none" w:sz="0" w:space="0" w:color="auto"/>
        <w:bottom w:val="none" w:sz="0" w:space="0" w:color="auto"/>
        <w:right w:val="none" w:sz="0" w:space="0" w:color="auto"/>
      </w:divBdr>
    </w:div>
    <w:div w:id="1429497933">
      <w:bodyDiv w:val="1"/>
      <w:marLeft w:val="0"/>
      <w:marRight w:val="0"/>
      <w:marTop w:val="0"/>
      <w:marBottom w:val="0"/>
      <w:divBdr>
        <w:top w:val="none" w:sz="0" w:space="0" w:color="auto"/>
        <w:left w:val="none" w:sz="0" w:space="0" w:color="auto"/>
        <w:bottom w:val="none" w:sz="0" w:space="0" w:color="auto"/>
        <w:right w:val="none" w:sz="0" w:space="0" w:color="auto"/>
      </w:divBdr>
    </w:div>
    <w:div w:id="1440101931">
      <w:bodyDiv w:val="1"/>
      <w:marLeft w:val="0"/>
      <w:marRight w:val="0"/>
      <w:marTop w:val="0"/>
      <w:marBottom w:val="0"/>
      <w:divBdr>
        <w:top w:val="none" w:sz="0" w:space="0" w:color="auto"/>
        <w:left w:val="none" w:sz="0" w:space="0" w:color="auto"/>
        <w:bottom w:val="none" w:sz="0" w:space="0" w:color="auto"/>
        <w:right w:val="none" w:sz="0" w:space="0" w:color="auto"/>
      </w:divBdr>
    </w:div>
    <w:div w:id="1464542735">
      <w:bodyDiv w:val="1"/>
      <w:marLeft w:val="0"/>
      <w:marRight w:val="0"/>
      <w:marTop w:val="0"/>
      <w:marBottom w:val="0"/>
      <w:divBdr>
        <w:top w:val="none" w:sz="0" w:space="0" w:color="auto"/>
        <w:left w:val="none" w:sz="0" w:space="0" w:color="auto"/>
        <w:bottom w:val="none" w:sz="0" w:space="0" w:color="auto"/>
        <w:right w:val="none" w:sz="0" w:space="0" w:color="auto"/>
      </w:divBdr>
    </w:div>
    <w:div w:id="1464807505">
      <w:bodyDiv w:val="1"/>
      <w:marLeft w:val="0"/>
      <w:marRight w:val="0"/>
      <w:marTop w:val="0"/>
      <w:marBottom w:val="0"/>
      <w:divBdr>
        <w:top w:val="none" w:sz="0" w:space="0" w:color="auto"/>
        <w:left w:val="none" w:sz="0" w:space="0" w:color="auto"/>
        <w:bottom w:val="none" w:sz="0" w:space="0" w:color="auto"/>
        <w:right w:val="none" w:sz="0" w:space="0" w:color="auto"/>
      </w:divBdr>
    </w:div>
    <w:div w:id="1484003228">
      <w:bodyDiv w:val="1"/>
      <w:marLeft w:val="0"/>
      <w:marRight w:val="0"/>
      <w:marTop w:val="0"/>
      <w:marBottom w:val="0"/>
      <w:divBdr>
        <w:top w:val="none" w:sz="0" w:space="0" w:color="auto"/>
        <w:left w:val="none" w:sz="0" w:space="0" w:color="auto"/>
        <w:bottom w:val="none" w:sz="0" w:space="0" w:color="auto"/>
        <w:right w:val="none" w:sz="0" w:space="0" w:color="auto"/>
      </w:divBdr>
    </w:div>
    <w:div w:id="1540892945">
      <w:bodyDiv w:val="1"/>
      <w:marLeft w:val="0"/>
      <w:marRight w:val="0"/>
      <w:marTop w:val="0"/>
      <w:marBottom w:val="0"/>
      <w:divBdr>
        <w:top w:val="none" w:sz="0" w:space="0" w:color="auto"/>
        <w:left w:val="none" w:sz="0" w:space="0" w:color="auto"/>
        <w:bottom w:val="none" w:sz="0" w:space="0" w:color="auto"/>
        <w:right w:val="none" w:sz="0" w:space="0" w:color="auto"/>
      </w:divBdr>
    </w:div>
    <w:div w:id="1584070675">
      <w:bodyDiv w:val="1"/>
      <w:marLeft w:val="0"/>
      <w:marRight w:val="0"/>
      <w:marTop w:val="0"/>
      <w:marBottom w:val="0"/>
      <w:divBdr>
        <w:top w:val="none" w:sz="0" w:space="0" w:color="auto"/>
        <w:left w:val="none" w:sz="0" w:space="0" w:color="auto"/>
        <w:bottom w:val="none" w:sz="0" w:space="0" w:color="auto"/>
        <w:right w:val="none" w:sz="0" w:space="0" w:color="auto"/>
      </w:divBdr>
    </w:div>
    <w:div w:id="1593126468">
      <w:bodyDiv w:val="1"/>
      <w:marLeft w:val="0"/>
      <w:marRight w:val="0"/>
      <w:marTop w:val="0"/>
      <w:marBottom w:val="0"/>
      <w:divBdr>
        <w:top w:val="none" w:sz="0" w:space="0" w:color="auto"/>
        <w:left w:val="none" w:sz="0" w:space="0" w:color="auto"/>
        <w:bottom w:val="none" w:sz="0" w:space="0" w:color="auto"/>
        <w:right w:val="none" w:sz="0" w:space="0" w:color="auto"/>
      </w:divBdr>
    </w:div>
    <w:div w:id="1669668880">
      <w:bodyDiv w:val="1"/>
      <w:marLeft w:val="0"/>
      <w:marRight w:val="0"/>
      <w:marTop w:val="0"/>
      <w:marBottom w:val="0"/>
      <w:divBdr>
        <w:top w:val="none" w:sz="0" w:space="0" w:color="auto"/>
        <w:left w:val="none" w:sz="0" w:space="0" w:color="auto"/>
        <w:bottom w:val="none" w:sz="0" w:space="0" w:color="auto"/>
        <w:right w:val="none" w:sz="0" w:space="0" w:color="auto"/>
      </w:divBdr>
    </w:div>
    <w:div w:id="1674406267">
      <w:bodyDiv w:val="1"/>
      <w:marLeft w:val="0"/>
      <w:marRight w:val="0"/>
      <w:marTop w:val="0"/>
      <w:marBottom w:val="0"/>
      <w:divBdr>
        <w:top w:val="none" w:sz="0" w:space="0" w:color="auto"/>
        <w:left w:val="none" w:sz="0" w:space="0" w:color="auto"/>
        <w:bottom w:val="none" w:sz="0" w:space="0" w:color="auto"/>
        <w:right w:val="none" w:sz="0" w:space="0" w:color="auto"/>
      </w:divBdr>
    </w:div>
    <w:div w:id="1678725862">
      <w:bodyDiv w:val="1"/>
      <w:marLeft w:val="0"/>
      <w:marRight w:val="0"/>
      <w:marTop w:val="0"/>
      <w:marBottom w:val="0"/>
      <w:divBdr>
        <w:top w:val="none" w:sz="0" w:space="0" w:color="auto"/>
        <w:left w:val="none" w:sz="0" w:space="0" w:color="auto"/>
        <w:bottom w:val="none" w:sz="0" w:space="0" w:color="auto"/>
        <w:right w:val="none" w:sz="0" w:space="0" w:color="auto"/>
      </w:divBdr>
    </w:div>
    <w:div w:id="1692488174">
      <w:bodyDiv w:val="1"/>
      <w:marLeft w:val="0"/>
      <w:marRight w:val="0"/>
      <w:marTop w:val="0"/>
      <w:marBottom w:val="0"/>
      <w:divBdr>
        <w:top w:val="none" w:sz="0" w:space="0" w:color="auto"/>
        <w:left w:val="none" w:sz="0" w:space="0" w:color="auto"/>
        <w:bottom w:val="none" w:sz="0" w:space="0" w:color="auto"/>
        <w:right w:val="none" w:sz="0" w:space="0" w:color="auto"/>
      </w:divBdr>
    </w:div>
    <w:div w:id="1701131006">
      <w:bodyDiv w:val="1"/>
      <w:marLeft w:val="0"/>
      <w:marRight w:val="0"/>
      <w:marTop w:val="0"/>
      <w:marBottom w:val="0"/>
      <w:divBdr>
        <w:top w:val="none" w:sz="0" w:space="0" w:color="auto"/>
        <w:left w:val="none" w:sz="0" w:space="0" w:color="auto"/>
        <w:bottom w:val="none" w:sz="0" w:space="0" w:color="auto"/>
        <w:right w:val="none" w:sz="0" w:space="0" w:color="auto"/>
      </w:divBdr>
    </w:div>
    <w:div w:id="1705715954">
      <w:bodyDiv w:val="1"/>
      <w:marLeft w:val="0"/>
      <w:marRight w:val="0"/>
      <w:marTop w:val="0"/>
      <w:marBottom w:val="0"/>
      <w:divBdr>
        <w:top w:val="none" w:sz="0" w:space="0" w:color="auto"/>
        <w:left w:val="none" w:sz="0" w:space="0" w:color="auto"/>
        <w:bottom w:val="none" w:sz="0" w:space="0" w:color="auto"/>
        <w:right w:val="none" w:sz="0" w:space="0" w:color="auto"/>
      </w:divBdr>
    </w:div>
    <w:div w:id="1728449775">
      <w:bodyDiv w:val="1"/>
      <w:marLeft w:val="0"/>
      <w:marRight w:val="0"/>
      <w:marTop w:val="0"/>
      <w:marBottom w:val="0"/>
      <w:divBdr>
        <w:top w:val="none" w:sz="0" w:space="0" w:color="auto"/>
        <w:left w:val="none" w:sz="0" w:space="0" w:color="auto"/>
        <w:bottom w:val="none" w:sz="0" w:space="0" w:color="auto"/>
        <w:right w:val="none" w:sz="0" w:space="0" w:color="auto"/>
      </w:divBdr>
    </w:div>
    <w:div w:id="1761632717">
      <w:bodyDiv w:val="1"/>
      <w:marLeft w:val="0"/>
      <w:marRight w:val="0"/>
      <w:marTop w:val="0"/>
      <w:marBottom w:val="0"/>
      <w:divBdr>
        <w:top w:val="none" w:sz="0" w:space="0" w:color="auto"/>
        <w:left w:val="none" w:sz="0" w:space="0" w:color="auto"/>
        <w:bottom w:val="none" w:sz="0" w:space="0" w:color="auto"/>
        <w:right w:val="none" w:sz="0" w:space="0" w:color="auto"/>
      </w:divBdr>
    </w:div>
    <w:div w:id="1764640718">
      <w:bodyDiv w:val="1"/>
      <w:marLeft w:val="0"/>
      <w:marRight w:val="0"/>
      <w:marTop w:val="0"/>
      <w:marBottom w:val="0"/>
      <w:divBdr>
        <w:top w:val="none" w:sz="0" w:space="0" w:color="auto"/>
        <w:left w:val="none" w:sz="0" w:space="0" w:color="auto"/>
        <w:bottom w:val="none" w:sz="0" w:space="0" w:color="auto"/>
        <w:right w:val="none" w:sz="0" w:space="0" w:color="auto"/>
      </w:divBdr>
    </w:div>
    <w:div w:id="1768378861">
      <w:bodyDiv w:val="1"/>
      <w:marLeft w:val="0"/>
      <w:marRight w:val="0"/>
      <w:marTop w:val="0"/>
      <w:marBottom w:val="0"/>
      <w:divBdr>
        <w:top w:val="none" w:sz="0" w:space="0" w:color="auto"/>
        <w:left w:val="none" w:sz="0" w:space="0" w:color="auto"/>
        <w:bottom w:val="none" w:sz="0" w:space="0" w:color="auto"/>
        <w:right w:val="none" w:sz="0" w:space="0" w:color="auto"/>
      </w:divBdr>
    </w:div>
    <w:div w:id="1771000966">
      <w:bodyDiv w:val="1"/>
      <w:marLeft w:val="0"/>
      <w:marRight w:val="0"/>
      <w:marTop w:val="0"/>
      <w:marBottom w:val="0"/>
      <w:divBdr>
        <w:top w:val="none" w:sz="0" w:space="0" w:color="auto"/>
        <w:left w:val="none" w:sz="0" w:space="0" w:color="auto"/>
        <w:bottom w:val="none" w:sz="0" w:space="0" w:color="auto"/>
        <w:right w:val="none" w:sz="0" w:space="0" w:color="auto"/>
      </w:divBdr>
    </w:div>
    <w:div w:id="1815371852">
      <w:bodyDiv w:val="1"/>
      <w:marLeft w:val="0"/>
      <w:marRight w:val="0"/>
      <w:marTop w:val="0"/>
      <w:marBottom w:val="0"/>
      <w:divBdr>
        <w:top w:val="none" w:sz="0" w:space="0" w:color="auto"/>
        <w:left w:val="none" w:sz="0" w:space="0" w:color="auto"/>
        <w:bottom w:val="none" w:sz="0" w:space="0" w:color="auto"/>
        <w:right w:val="none" w:sz="0" w:space="0" w:color="auto"/>
      </w:divBdr>
    </w:div>
    <w:div w:id="1829980644">
      <w:bodyDiv w:val="1"/>
      <w:marLeft w:val="0"/>
      <w:marRight w:val="0"/>
      <w:marTop w:val="0"/>
      <w:marBottom w:val="0"/>
      <w:divBdr>
        <w:top w:val="none" w:sz="0" w:space="0" w:color="auto"/>
        <w:left w:val="none" w:sz="0" w:space="0" w:color="auto"/>
        <w:bottom w:val="none" w:sz="0" w:space="0" w:color="auto"/>
        <w:right w:val="none" w:sz="0" w:space="0" w:color="auto"/>
      </w:divBdr>
    </w:div>
    <w:div w:id="1863128586">
      <w:bodyDiv w:val="1"/>
      <w:marLeft w:val="0"/>
      <w:marRight w:val="0"/>
      <w:marTop w:val="0"/>
      <w:marBottom w:val="0"/>
      <w:divBdr>
        <w:top w:val="none" w:sz="0" w:space="0" w:color="auto"/>
        <w:left w:val="none" w:sz="0" w:space="0" w:color="auto"/>
        <w:bottom w:val="none" w:sz="0" w:space="0" w:color="auto"/>
        <w:right w:val="none" w:sz="0" w:space="0" w:color="auto"/>
      </w:divBdr>
    </w:div>
    <w:div w:id="1866555355">
      <w:bodyDiv w:val="1"/>
      <w:marLeft w:val="0"/>
      <w:marRight w:val="0"/>
      <w:marTop w:val="0"/>
      <w:marBottom w:val="0"/>
      <w:divBdr>
        <w:top w:val="none" w:sz="0" w:space="0" w:color="auto"/>
        <w:left w:val="none" w:sz="0" w:space="0" w:color="auto"/>
        <w:bottom w:val="none" w:sz="0" w:space="0" w:color="auto"/>
        <w:right w:val="none" w:sz="0" w:space="0" w:color="auto"/>
      </w:divBdr>
    </w:div>
    <w:div w:id="1872912081">
      <w:bodyDiv w:val="1"/>
      <w:marLeft w:val="0"/>
      <w:marRight w:val="0"/>
      <w:marTop w:val="0"/>
      <w:marBottom w:val="0"/>
      <w:divBdr>
        <w:top w:val="none" w:sz="0" w:space="0" w:color="auto"/>
        <w:left w:val="none" w:sz="0" w:space="0" w:color="auto"/>
        <w:bottom w:val="none" w:sz="0" w:space="0" w:color="auto"/>
        <w:right w:val="none" w:sz="0" w:space="0" w:color="auto"/>
      </w:divBdr>
    </w:div>
    <w:div w:id="1882789757">
      <w:bodyDiv w:val="1"/>
      <w:marLeft w:val="0"/>
      <w:marRight w:val="0"/>
      <w:marTop w:val="0"/>
      <w:marBottom w:val="0"/>
      <w:divBdr>
        <w:top w:val="none" w:sz="0" w:space="0" w:color="auto"/>
        <w:left w:val="none" w:sz="0" w:space="0" w:color="auto"/>
        <w:bottom w:val="none" w:sz="0" w:space="0" w:color="auto"/>
        <w:right w:val="none" w:sz="0" w:space="0" w:color="auto"/>
      </w:divBdr>
    </w:div>
    <w:div w:id="1933664349">
      <w:bodyDiv w:val="1"/>
      <w:marLeft w:val="0"/>
      <w:marRight w:val="0"/>
      <w:marTop w:val="0"/>
      <w:marBottom w:val="0"/>
      <w:divBdr>
        <w:top w:val="none" w:sz="0" w:space="0" w:color="auto"/>
        <w:left w:val="none" w:sz="0" w:space="0" w:color="auto"/>
        <w:bottom w:val="none" w:sz="0" w:space="0" w:color="auto"/>
        <w:right w:val="none" w:sz="0" w:space="0" w:color="auto"/>
      </w:divBdr>
    </w:div>
    <w:div w:id="1952592851">
      <w:bodyDiv w:val="1"/>
      <w:marLeft w:val="0"/>
      <w:marRight w:val="0"/>
      <w:marTop w:val="0"/>
      <w:marBottom w:val="0"/>
      <w:divBdr>
        <w:top w:val="none" w:sz="0" w:space="0" w:color="auto"/>
        <w:left w:val="none" w:sz="0" w:space="0" w:color="auto"/>
        <w:bottom w:val="none" w:sz="0" w:space="0" w:color="auto"/>
        <w:right w:val="none" w:sz="0" w:space="0" w:color="auto"/>
      </w:divBdr>
    </w:div>
    <w:div w:id="1962030018">
      <w:bodyDiv w:val="1"/>
      <w:marLeft w:val="0"/>
      <w:marRight w:val="0"/>
      <w:marTop w:val="0"/>
      <w:marBottom w:val="0"/>
      <w:divBdr>
        <w:top w:val="none" w:sz="0" w:space="0" w:color="auto"/>
        <w:left w:val="none" w:sz="0" w:space="0" w:color="auto"/>
        <w:bottom w:val="none" w:sz="0" w:space="0" w:color="auto"/>
        <w:right w:val="none" w:sz="0" w:space="0" w:color="auto"/>
      </w:divBdr>
    </w:div>
    <w:div w:id="1965886608">
      <w:bodyDiv w:val="1"/>
      <w:marLeft w:val="0"/>
      <w:marRight w:val="0"/>
      <w:marTop w:val="0"/>
      <w:marBottom w:val="0"/>
      <w:divBdr>
        <w:top w:val="none" w:sz="0" w:space="0" w:color="auto"/>
        <w:left w:val="none" w:sz="0" w:space="0" w:color="auto"/>
        <w:bottom w:val="none" w:sz="0" w:space="0" w:color="auto"/>
        <w:right w:val="none" w:sz="0" w:space="0" w:color="auto"/>
      </w:divBdr>
    </w:div>
    <w:div w:id="1987315817">
      <w:bodyDiv w:val="1"/>
      <w:marLeft w:val="0"/>
      <w:marRight w:val="0"/>
      <w:marTop w:val="0"/>
      <w:marBottom w:val="0"/>
      <w:divBdr>
        <w:top w:val="none" w:sz="0" w:space="0" w:color="auto"/>
        <w:left w:val="none" w:sz="0" w:space="0" w:color="auto"/>
        <w:bottom w:val="none" w:sz="0" w:space="0" w:color="auto"/>
        <w:right w:val="none" w:sz="0" w:space="0" w:color="auto"/>
      </w:divBdr>
    </w:div>
    <w:div w:id="1999724237">
      <w:bodyDiv w:val="1"/>
      <w:marLeft w:val="0"/>
      <w:marRight w:val="0"/>
      <w:marTop w:val="0"/>
      <w:marBottom w:val="0"/>
      <w:divBdr>
        <w:top w:val="none" w:sz="0" w:space="0" w:color="auto"/>
        <w:left w:val="none" w:sz="0" w:space="0" w:color="auto"/>
        <w:bottom w:val="none" w:sz="0" w:space="0" w:color="auto"/>
        <w:right w:val="none" w:sz="0" w:space="0" w:color="auto"/>
      </w:divBdr>
    </w:div>
    <w:div w:id="2011714769">
      <w:bodyDiv w:val="1"/>
      <w:marLeft w:val="0"/>
      <w:marRight w:val="0"/>
      <w:marTop w:val="0"/>
      <w:marBottom w:val="0"/>
      <w:divBdr>
        <w:top w:val="none" w:sz="0" w:space="0" w:color="auto"/>
        <w:left w:val="none" w:sz="0" w:space="0" w:color="auto"/>
        <w:bottom w:val="none" w:sz="0" w:space="0" w:color="auto"/>
        <w:right w:val="none" w:sz="0" w:space="0" w:color="auto"/>
      </w:divBdr>
    </w:div>
    <w:div w:id="2066023562">
      <w:bodyDiv w:val="1"/>
      <w:marLeft w:val="0"/>
      <w:marRight w:val="0"/>
      <w:marTop w:val="0"/>
      <w:marBottom w:val="0"/>
      <w:divBdr>
        <w:top w:val="none" w:sz="0" w:space="0" w:color="auto"/>
        <w:left w:val="none" w:sz="0" w:space="0" w:color="auto"/>
        <w:bottom w:val="none" w:sz="0" w:space="0" w:color="auto"/>
        <w:right w:val="none" w:sz="0" w:space="0" w:color="auto"/>
      </w:divBdr>
    </w:div>
    <w:div w:id="2067793780">
      <w:bodyDiv w:val="1"/>
      <w:marLeft w:val="0"/>
      <w:marRight w:val="0"/>
      <w:marTop w:val="0"/>
      <w:marBottom w:val="0"/>
      <w:divBdr>
        <w:top w:val="none" w:sz="0" w:space="0" w:color="auto"/>
        <w:left w:val="none" w:sz="0" w:space="0" w:color="auto"/>
        <w:bottom w:val="none" w:sz="0" w:space="0" w:color="auto"/>
        <w:right w:val="none" w:sz="0" w:space="0" w:color="auto"/>
      </w:divBdr>
    </w:div>
    <w:div w:id="2079789293">
      <w:bodyDiv w:val="1"/>
      <w:marLeft w:val="0"/>
      <w:marRight w:val="0"/>
      <w:marTop w:val="0"/>
      <w:marBottom w:val="0"/>
      <w:divBdr>
        <w:top w:val="none" w:sz="0" w:space="0" w:color="auto"/>
        <w:left w:val="none" w:sz="0" w:space="0" w:color="auto"/>
        <w:bottom w:val="none" w:sz="0" w:space="0" w:color="auto"/>
        <w:right w:val="none" w:sz="0" w:space="0" w:color="auto"/>
      </w:divBdr>
    </w:div>
    <w:div w:id="2085948729">
      <w:bodyDiv w:val="1"/>
      <w:marLeft w:val="0"/>
      <w:marRight w:val="0"/>
      <w:marTop w:val="0"/>
      <w:marBottom w:val="0"/>
      <w:divBdr>
        <w:top w:val="none" w:sz="0" w:space="0" w:color="auto"/>
        <w:left w:val="none" w:sz="0" w:space="0" w:color="auto"/>
        <w:bottom w:val="none" w:sz="0" w:space="0" w:color="auto"/>
        <w:right w:val="none" w:sz="0" w:space="0" w:color="auto"/>
      </w:divBdr>
    </w:div>
    <w:div w:id="2087993617">
      <w:bodyDiv w:val="1"/>
      <w:marLeft w:val="0"/>
      <w:marRight w:val="0"/>
      <w:marTop w:val="0"/>
      <w:marBottom w:val="0"/>
      <w:divBdr>
        <w:top w:val="none" w:sz="0" w:space="0" w:color="auto"/>
        <w:left w:val="none" w:sz="0" w:space="0" w:color="auto"/>
        <w:bottom w:val="none" w:sz="0" w:space="0" w:color="auto"/>
        <w:right w:val="none" w:sz="0" w:space="0" w:color="auto"/>
      </w:divBdr>
    </w:div>
    <w:div w:id="2122257853">
      <w:bodyDiv w:val="1"/>
      <w:marLeft w:val="0"/>
      <w:marRight w:val="0"/>
      <w:marTop w:val="0"/>
      <w:marBottom w:val="0"/>
      <w:divBdr>
        <w:top w:val="none" w:sz="0" w:space="0" w:color="auto"/>
        <w:left w:val="none" w:sz="0" w:space="0" w:color="auto"/>
        <w:bottom w:val="none" w:sz="0" w:space="0" w:color="auto"/>
        <w:right w:val="none" w:sz="0" w:space="0" w:color="auto"/>
      </w:divBdr>
    </w:div>
    <w:div w:id="21400992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microsoft.com/office/2011/relationships/people" Target="peop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image" Target="media/image6.sv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Aur</b:Tag>
    <b:SourceType>Book</b:SourceType>
    <b:Guid>{D1D70850-5062-BE49-A7CD-0479C75B9B55}</b:Guid>
    <b:Author>
      <b:Author>
        <b:NameList>
          <b:Person>
            <b:Last>Geron</b:Last>
            <b:First>Aurelien</b:First>
          </b:Person>
        </b:NameList>
      </b:Author>
    </b:Author>
    <b:Title>Hands-On Machine Learning with Scikit-Learn, Keras, and TensorFlow</b:Title>
    <b:Publisher>O'Reilly</b:Publisher>
    <b:Year>2017</b:Year>
    <b:RefOrder>5</b:RefOrder>
  </b:Source>
  <b:Source>
    <b:Tag>Cis201</b:Tag>
    <b:SourceType>DocumentFromInternetSite</b:SourceType>
    <b:Guid>{107372A6-8D65-42B3-9673-66982E999CF8}</b:Guid>
    <b:Author>
      <b:Author>
        <b:Corporate>Cisco</b:Corporate>
      </b:Author>
    </b:Author>
    <b:Title>Cisco Annual Internet Report (2018–2023) White Paper</b:Title>
    <b:Year>2020</b:Year>
    <b:Month>Martie</b:Month>
    <b:Day>9</b:Day>
    <b:URL>https://www.cisco.com/c/en/us/solutions/collateral/executive-perspectives/annual-internet-report/white-paper-c11-741490.html</b:URL>
    <b:YearAccessed>2022</b:YearAccessed>
    <b:MonthAccessed>Martie</b:MonthAccessed>
    <b:DayAccessed>10</b:DayAccessed>
    <b:RefOrder>1</b:RefOrder>
  </b:Source>
  <b:Source>
    <b:Tag>Adr20</b:Tag>
    <b:SourceType>InternetSite</b:SourceType>
    <b:Guid>{E26E8A8B-3F76-4DE2-9D07-877553F7E4A9}</b:Guid>
    <b:Author>
      <b:Author>
        <b:NameList>
          <b:Person>
            <b:Last>Domingus</b:Last>
            <b:First>Adrienne</b:First>
          </b:Person>
        </b:NameList>
      </b:Author>
    </b:Author>
    <b:Title>Medium</b:Title>
    <b:URL>https://adriennedomingus.medium.com/distributed-systems-an-introduction-to-publish-subscribe-pub-sub-6bc72812a995</b:URL>
    <b:Year>2020</b:Year>
    <b:Month>Mai</b:Month>
    <b:Day>02</b:Day>
    <b:YearAccessed>2022</b:YearAccessed>
    <b:MonthAccessed>Aprilie</b:MonthAccessed>
    <b:DayAccessed>07</b:DayAccessed>
    <b:RefOrder>2</b:RefOrder>
  </b:Source>
  <b:Source>
    <b:Tag>aut22</b:Tag>
    <b:SourceType>InternetSite</b:SourceType>
    <b:Guid>{03B3C33D-A9EF-4E9A-ADD8-15E9EBDFF36D}</b:Guid>
    <b:Author>
      <b:Author>
        <b:Corporate>auth0</b:Corporate>
      </b:Author>
    </b:Author>
    <b:Title>auth0</b:Title>
    <b:URL>https://auth0.com/docs/</b:URL>
    <b:YearAccessed>2022</b:YearAccessed>
    <b:MonthAccessed>Aprilie</b:MonthAccessed>
    <b:DayAccessed>20</b:DayAccessed>
    <b:RefOrder>9</b:RefOrder>
  </b:Source>
  <b:Source>
    <b:Tag>bae22</b:Tag>
    <b:SourceType>InternetSite</b:SourceType>
    <b:Guid>{67DDD2D9-E02E-4144-BA5D-9A96E2CBC697}</b:Guid>
    <b:Author>
      <b:Author>
        <b:Corporate>baeldung</b:Corporate>
      </b:Author>
    </b:Author>
    <b:Title>Baeldung</b:Title>
    <b:URL>https://www.baeldung.com/spring-cloud-netflix-eureka</b:URL>
    <b:YearAccessed>2022</b:YearAccessed>
    <b:MonthAccessed>Aprilie</b:MonthAccessed>
    <b:DayAccessed>01</b:DayAccessed>
    <b:RefOrder>10</b:RefOrder>
  </b:Source>
  <b:Source>
    <b:Tag>Ora22</b:Tag>
    <b:SourceType>InternetSite</b:SourceType>
    <b:Guid>{D6A34D7C-CB3B-41A1-B4D5-D329EF2610D9}</b:Guid>
    <b:Author>
      <b:Author>
        <b:Corporate>Oracle</b:Corporate>
      </b:Author>
    </b:Author>
    <b:Title>Data Warehousing Guide</b:Title>
    <b:URL>https://docs.oracle.com/cd/A87860_01/doc/server.817/a76994/schemas.htm</b:URL>
    <b:YearAccessed>2022</b:YearAccessed>
    <b:MonthAccessed>Mai</b:MonthAccessed>
    <b:DayAccessed>29</b:DayAccessed>
    <b:RefOrder>11</b:RefOrder>
  </b:Source>
  <b:Source>
    <b:Tag>Doc221</b:Tag>
    <b:SourceType>InternetSite</b:SourceType>
    <b:Guid>{19029A62-38CC-48DA-A8EB-EEA84B072F34}</b:Guid>
    <b:Author>
      <b:Author>
        <b:Corporate>Docker</b:Corporate>
      </b:Author>
    </b:Author>
    <b:Title>Docker Docs</b:Title>
    <b:URL>https://docs.docker.com/get-started/overview/</b:URL>
    <b:YearAccessed>2022</b:YearAccessed>
    <b:MonthAccessed>Aprilie</b:MonthAccessed>
    <b:DayAccessed>22</b:DayAccessed>
    <b:RefOrder>4</b:RefOrder>
  </b:Source>
  <b:Source>
    <b:Tag>Esp</b:Tag>
    <b:SourceType>DocumentFromInternetSite</b:SourceType>
    <b:Guid>{6DA5770E-2274-46EF-9391-E707071EF723}</b:Guid>
    <b:Author>
      <b:Author>
        <b:Corporate>Espressif</b:Corporate>
      </b:Author>
    </b:Author>
    <b:Title>ESP8266 Configuration</b:Title>
    <b:URL>https://arduino-esp8266.readthedocs.io/en/latest/ideoptions.html#note-about-platformio</b:URL>
    <b:YearAccessed>2022</b:YearAccessed>
    <b:MonthAccessed>Martie</b:MonthAccessed>
    <b:DayAccessed>15</b:DayAccessed>
    <b:RefOrder>8</b:RefOrder>
  </b:Source>
  <b:Source>
    <b:Tag>MQT22</b:Tag>
    <b:SourceType>InternetSite</b:SourceType>
    <b:Guid>{2B84F564-BBA2-4A0A-9564-768A42A65481}</b:Guid>
    <b:Title>MQTT</b:Title>
    <b:URL>https://mqtt.org/</b:URL>
    <b:YearAccessed>2022</b:YearAccessed>
    <b:MonthAccessed>Aprilie</b:MonthAccessed>
    <b:DayAccessed>07</b:DayAccessed>
    <b:Author>
      <b:Author>
        <b:Corporate>MQTT</b:Corporate>
      </b:Author>
    </b:Author>
    <b:RefOrder>3</b:RefOrder>
  </b:Source>
  <b:Source>
    <b:Tag>Nex22</b:Tag>
    <b:SourceType>InternetSite</b:SourceType>
    <b:Guid>{691F175C-427A-407A-BF2F-2A5932E188BC}</b:Guid>
    <b:Title>Next.js</b:Title>
    <b:URL>https://nextjs.org/docs/getting-started</b:URL>
    <b:YearAccessed>2022</b:YearAccessed>
    <b:MonthAccessed>Mai</b:MonthAccessed>
    <b:DayAccessed>10</b:DayAccessed>
    <b:Author>
      <b:Author>
        <b:Corporate>Next.js</b:Corporate>
      </b:Author>
    </b:Author>
    <b:RefOrder>12</b:RefOrder>
  </b:Source>
  <b:Source>
    <b:Tag>Col15</b:Tag>
    <b:SourceType>InternetSite</b:SourceType>
    <b:Guid>{CF8E97AA-470B-45A1-98D9-B36F4038061C}</b:Guid>
    <b:Author>
      <b:Author>
        <b:NameList>
          <b:Person>
            <b:Last>Colah</b:Last>
          </b:Person>
        </b:NameList>
      </b:Author>
    </b:Author>
    <b:Title>Understanding LSTM Networks</b:Title>
    <b:URL>https://colah.github.io/posts/2015-08-Understanding-LSTMs/</b:URL>
    <b:Year>2015</b:Year>
    <b:Month>August</b:Month>
    <b:Day>27</b:Day>
    <b:YearAccessed>2022</b:YearAccessed>
    <b:MonthAccessed>Aprilie</b:MonthAccessed>
    <b:DayAccessed>27</b:DayAccessed>
    <b:RefOrder>6</b:RefOrder>
  </b:Source>
  <b:Source>
    <b:Tag>Als20</b:Tag>
    <b:SourceType>InternetSite</b:SourceType>
    <b:Guid>{BF933066-7611-452B-A73C-5FEDA43478BF}</b:Guid>
    <b:Author>
      <b:Author>
        <b:NameList>
          <b:Person>
            <b:Last>Parajuli</b:Last>
            <b:First>Alsan</b:First>
          </b:Person>
        </b:NameList>
      </b:Author>
    </b:Author>
    <b:Title>The IoT Projects</b:Title>
    <b:URL>https://theiotprojects.com/esp8266-dht11-dht22-temperature-humidity-with-local-web-server</b:URL>
    <b:Year>2020</b:Year>
    <b:Month>Aprilie</b:Month>
    <b:Day>18</b:Day>
    <b:YearAccessed>2022</b:YearAccessed>
    <b:MonthAccessed>Martie</b:MonthAccessed>
    <b:DayAccessed>18</b:DayAccessed>
    <b:RefOrder>7</b:RefOrder>
  </b:Source>
</b:Sources>
</file>

<file path=customXml/itemProps1.xml><?xml version="1.0" encoding="utf-8"?>
<ds:datastoreItem xmlns:ds="http://schemas.openxmlformats.org/officeDocument/2006/customXml" ds:itemID="{34BECAD6-A8B5-44D9-A16F-9754AF4FF6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335</TotalTime>
  <Pages>1</Pages>
  <Words>11017</Words>
  <Characters>62802</Characters>
  <Application>Microsoft Office Word</Application>
  <DocSecurity>0</DocSecurity>
  <Lines>523</Lines>
  <Paragraphs>147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73672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cazacu a andreirobert</dc:creator>
  <cp:keywords/>
  <dc:description/>
  <cp:lastModifiedBy>Andrei Cazacu</cp:lastModifiedBy>
  <cp:revision>102</cp:revision>
  <cp:lastPrinted>2022-06-17T19:52:00Z</cp:lastPrinted>
  <dcterms:created xsi:type="dcterms:W3CDTF">2022-06-16T15:02:00Z</dcterms:created>
  <dcterms:modified xsi:type="dcterms:W3CDTF">2022-06-17T19:52:00Z</dcterms:modified>
</cp:coreProperties>
</file>